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5BB5" w:rsidRDefault="00CA0BDE">
      <w:pPr>
        <w:pBdr>
          <w:top w:val="none" w:sz="0" w:space="0" w:color="000000"/>
          <w:left w:val="none" w:sz="0" w:space="0" w:color="000000"/>
          <w:bottom w:val="none" w:sz="0" w:space="0" w:color="000000"/>
          <w:right w:val="none" w:sz="0" w:space="0" w:color="000000"/>
        </w:pBdr>
        <w:spacing w:after="0"/>
        <w:jc w:val="center"/>
      </w:pPr>
      <w:r>
        <w:rPr>
          <w:rFonts w:ascii="黑体" w:eastAsia="黑体" w:hAnsi="黑体" w:cs="黑体"/>
          <w:color w:val="000000"/>
          <w:sz w:val="28"/>
          <w:szCs w:val="28"/>
        </w:rPr>
        <w:t>目 录</w:t>
      </w:r>
    </w:p>
    <w:p w:rsidR="00EC5BB5" w:rsidRDefault="00CA0BDE">
      <w:pPr>
        <w:pStyle w:val="10"/>
        <w:tabs>
          <w:tab w:val="right" w:leader="dot" w:pos="9355"/>
        </w:tabs>
      </w:pPr>
      <w:r>
        <w:fldChar w:fldCharType="begin"/>
      </w:r>
      <w:r>
        <w:instrText>TOC \o "1-3" \h \z \u</w:instrText>
      </w:r>
      <w:r>
        <w:fldChar w:fldCharType="separate"/>
      </w:r>
      <w:hyperlink w:anchor="_Toc1" w:tooltip="#_Toc1" w:history="1">
        <w:r>
          <w:rPr>
            <w:rStyle w:val="ad"/>
          </w:rPr>
          <w:t>中文摘要</w:t>
        </w:r>
        <w:r>
          <w:tab/>
        </w:r>
        <w:r>
          <w:fldChar w:fldCharType="begin"/>
        </w:r>
        <w:r>
          <w:instrText>PAGEREF _Toc1 \h</w:instrText>
        </w:r>
        <w:r>
          <w:fldChar w:fldCharType="separate"/>
        </w:r>
        <w:r>
          <w:t>4</w:t>
        </w:r>
        <w:r>
          <w:fldChar w:fldCharType="end"/>
        </w:r>
      </w:hyperlink>
    </w:p>
    <w:p w:rsidR="00EC5BB5" w:rsidRDefault="00CA0BDE">
      <w:pPr>
        <w:pStyle w:val="10"/>
        <w:tabs>
          <w:tab w:val="right" w:leader="dot" w:pos="9355"/>
        </w:tabs>
      </w:pPr>
      <w:hyperlink w:anchor="_Toc2" w:tooltip="#_Toc2" w:history="1">
        <w:r>
          <w:rPr>
            <w:rStyle w:val="ad"/>
          </w:rPr>
          <w:t>ABSTRACT</w:t>
        </w:r>
        <w:r>
          <w:tab/>
        </w:r>
        <w:r>
          <w:fldChar w:fldCharType="begin"/>
        </w:r>
        <w:r>
          <w:instrText>PAGEREF _Toc2 \h</w:instrText>
        </w:r>
        <w:r>
          <w:fldChar w:fldCharType="separate"/>
        </w:r>
        <w:r>
          <w:t>5</w:t>
        </w:r>
        <w:r>
          <w:fldChar w:fldCharType="end"/>
        </w:r>
      </w:hyperlink>
    </w:p>
    <w:p w:rsidR="00EC5BB5" w:rsidRDefault="00CA0BDE">
      <w:pPr>
        <w:pStyle w:val="10"/>
        <w:tabs>
          <w:tab w:val="right" w:leader="dot" w:pos="9355"/>
        </w:tabs>
      </w:pPr>
      <w:hyperlink w:anchor="_Toc3" w:tooltip="#_Toc3" w:history="1">
        <w:r>
          <w:rPr>
            <w:rStyle w:val="ad"/>
          </w:rPr>
          <w:t>前言</w:t>
        </w:r>
        <w:r>
          <w:tab/>
        </w:r>
        <w:r>
          <w:fldChar w:fldCharType="begin"/>
        </w:r>
        <w:r>
          <w:instrText>PAGEREF _Toc3 \h</w:instrText>
        </w:r>
        <w:r>
          <w:fldChar w:fldCharType="separate"/>
        </w:r>
        <w:r>
          <w:t>7</w:t>
        </w:r>
        <w:r>
          <w:fldChar w:fldCharType="end"/>
        </w:r>
      </w:hyperlink>
    </w:p>
    <w:p w:rsidR="00EC5BB5" w:rsidRDefault="00CA0BDE">
      <w:pPr>
        <w:pStyle w:val="10"/>
        <w:tabs>
          <w:tab w:val="right" w:leader="dot" w:pos="9355"/>
        </w:tabs>
      </w:pPr>
      <w:hyperlink w:anchor="_Toc4" w:tooltip="#_Toc4" w:history="1">
        <w:r>
          <w:rPr>
            <w:rStyle w:val="ad"/>
          </w:rPr>
          <w:t>第一部分</w:t>
        </w:r>
        <w:r>
          <w:rPr>
            <w:rStyle w:val="ad"/>
          </w:rPr>
          <w:t xml:space="preserve"> MCnebula</w:t>
        </w:r>
        <w:r>
          <w:rPr>
            <w:rStyle w:val="ad"/>
          </w:rPr>
          <w:t>的方法构建</w:t>
        </w:r>
        <w:r>
          <w:tab/>
        </w:r>
        <w:r>
          <w:fldChar w:fldCharType="begin"/>
        </w:r>
        <w:r>
          <w:instrText>PAGEREF _Toc4 \h</w:instrText>
        </w:r>
        <w:r>
          <w:fldChar w:fldCharType="separate"/>
        </w:r>
        <w:r>
          <w:t>10</w:t>
        </w:r>
        <w:r>
          <w:fldChar w:fldCharType="end"/>
        </w:r>
      </w:hyperlink>
    </w:p>
    <w:p w:rsidR="00EC5BB5" w:rsidRDefault="00CA0BDE">
      <w:pPr>
        <w:pStyle w:val="10"/>
        <w:tabs>
          <w:tab w:val="right" w:leader="dot" w:pos="9355"/>
        </w:tabs>
      </w:pPr>
      <w:hyperlink w:anchor="_Toc5" w:tooltip="#_Toc5" w:history="1">
        <w:r>
          <w:rPr>
            <w:rStyle w:val="ad"/>
          </w:rPr>
          <w:t>一、材料与方法</w:t>
        </w:r>
        <w:r>
          <w:tab/>
        </w:r>
        <w:r>
          <w:fldChar w:fldCharType="begin"/>
        </w:r>
        <w:r>
          <w:instrText>PAGEREF _Toc5 \h</w:instrText>
        </w:r>
        <w:r>
          <w:fldChar w:fldCharType="separate"/>
        </w:r>
        <w:r>
          <w:t>10</w:t>
        </w:r>
        <w:r>
          <w:fldChar w:fldCharType="end"/>
        </w:r>
      </w:hyperlink>
    </w:p>
    <w:p w:rsidR="00EC5BB5" w:rsidRDefault="00CA0BDE">
      <w:pPr>
        <w:pStyle w:val="20"/>
        <w:tabs>
          <w:tab w:val="right" w:leader="dot" w:pos="9355"/>
        </w:tabs>
      </w:pPr>
      <w:hyperlink w:anchor="_Toc6" w:tooltip="#_Toc6" w:history="1">
        <w:r>
          <w:rPr>
            <w:rStyle w:val="ad"/>
          </w:rPr>
          <w:t>（一）实验材料</w:t>
        </w:r>
        <w:r>
          <w:tab/>
        </w:r>
        <w:r>
          <w:fldChar w:fldCharType="begin"/>
        </w:r>
        <w:r>
          <w:instrText>PAGEREF _Toc6 \h</w:instrText>
        </w:r>
        <w:r>
          <w:fldChar w:fldCharType="separate"/>
        </w:r>
        <w:r>
          <w:t>10</w:t>
        </w:r>
        <w:r>
          <w:fldChar w:fldCharType="end"/>
        </w:r>
      </w:hyperlink>
    </w:p>
    <w:p w:rsidR="00EC5BB5" w:rsidRDefault="00CA0BDE">
      <w:pPr>
        <w:pStyle w:val="20"/>
        <w:tabs>
          <w:tab w:val="right" w:leader="dot" w:pos="9355"/>
        </w:tabs>
      </w:pPr>
      <w:hyperlink w:anchor="_Toc7" w:tooltip="#_Toc7" w:history="1">
        <w:r>
          <w:rPr>
            <w:rStyle w:val="ad"/>
          </w:rPr>
          <w:t>（二）实验方法</w:t>
        </w:r>
        <w:r>
          <w:tab/>
        </w:r>
        <w:r>
          <w:fldChar w:fldCharType="begin"/>
        </w:r>
        <w:r>
          <w:instrText>PAGEREF _Toc7 \h</w:instrText>
        </w:r>
        <w:r>
          <w:fldChar w:fldCharType="separate"/>
        </w:r>
        <w:r>
          <w:t>10</w:t>
        </w:r>
        <w:r>
          <w:fldChar w:fldCharType="end"/>
        </w:r>
      </w:hyperlink>
    </w:p>
    <w:p w:rsidR="00EC5BB5" w:rsidRDefault="00CA0BDE">
      <w:pPr>
        <w:pStyle w:val="30"/>
        <w:tabs>
          <w:tab w:val="right" w:leader="dot" w:pos="9355"/>
        </w:tabs>
      </w:pPr>
      <w:hyperlink w:anchor="_Toc8" w:tooltip="#_Toc8" w:history="1">
        <w:r>
          <w:rPr>
            <w:rStyle w:val="ad"/>
          </w:rPr>
          <w:t xml:space="preserve">1. R </w:t>
        </w:r>
        <w:r>
          <w:rPr>
            <w:rStyle w:val="ad"/>
          </w:rPr>
          <w:t>的配置</w:t>
        </w:r>
        <w:r>
          <w:tab/>
        </w:r>
        <w:r>
          <w:fldChar w:fldCharType="begin"/>
        </w:r>
        <w:r>
          <w:instrText>PAGEREF _Toc8 \h</w:instrText>
        </w:r>
        <w:r>
          <w:fldChar w:fldCharType="separate"/>
        </w:r>
        <w:r>
          <w:t>10</w:t>
        </w:r>
        <w:r>
          <w:fldChar w:fldCharType="end"/>
        </w:r>
      </w:hyperlink>
    </w:p>
    <w:p w:rsidR="00EC5BB5" w:rsidRDefault="00CA0BDE">
      <w:pPr>
        <w:pStyle w:val="10"/>
        <w:tabs>
          <w:tab w:val="right" w:leader="dot" w:pos="9355"/>
        </w:tabs>
      </w:pPr>
      <w:hyperlink w:anchor="_Toc9" w:tooltip="#_Toc9" w:history="1">
        <w:r>
          <w:rPr>
            <w:rStyle w:val="ad"/>
          </w:rPr>
          <w:t>二、结果</w:t>
        </w:r>
        <w:r>
          <w:tab/>
        </w:r>
        <w:r>
          <w:fldChar w:fldCharType="begin"/>
        </w:r>
        <w:r>
          <w:instrText>PAGEREF _Toc9 \h</w:instrText>
        </w:r>
        <w:r>
          <w:fldChar w:fldCharType="separate"/>
        </w:r>
        <w:r>
          <w:t>11</w:t>
        </w:r>
        <w:r>
          <w:fldChar w:fldCharType="end"/>
        </w:r>
      </w:hyperlink>
    </w:p>
    <w:p w:rsidR="00EC5BB5" w:rsidRDefault="00CA0BDE">
      <w:pPr>
        <w:pStyle w:val="20"/>
        <w:tabs>
          <w:tab w:val="right" w:leader="dot" w:pos="9355"/>
        </w:tabs>
      </w:pPr>
      <w:hyperlink w:anchor="_Toc10" w:tooltip="#_Toc10" w:history="1">
        <w:r>
          <w:rPr>
            <w:rStyle w:val="ad"/>
          </w:rPr>
          <w:t>（一）</w:t>
        </w:r>
        <w:r>
          <w:rPr>
            <w:rStyle w:val="ad"/>
          </w:rPr>
          <w:t>MCnebula R</w:t>
        </w:r>
        <w:r>
          <w:rPr>
            <w:rStyle w:val="ad"/>
          </w:rPr>
          <w:t>包概览</w:t>
        </w:r>
        <w:r>
          <w:tab/>
        </w:r>
        <w:r>
          <w:fldChar w:fldCharType="begin"/>
        </w:r>
        <w:r>
          <w:instrText>PAGEREF _Toc10 \h</w:instrText>
        </w:r>
        <w:r>
          <w:fldChar w:fldCharType="separate"/>
        </w:r>
        <w:r>
          <w:t>11</w:t>
        </w:r>
        <w:r>
          <w:fldChar w:fldCharType="end"/>
        </w:r>
      </w:hyperlink>
    </w:p>
    <w:p w:rsidR="00EC5BB5" w:rsidRDefault="00CA0BDE">
      <w:pPr>
        <w:pStyle w:val="30"/>
        <w:tabs>
          <w:tab w:val="right" w:leader="dot" w:pos="9355"/>
        </w:tabs>
      </w:pPr>
      <w:hyperlink w:anchor="_Toc11" w:tooltip="#_Toc11" w:history="1">
        <w:r>
          <w:rPr>
            <w:rStyle w:val="ad"/>
          </w:rPr>
          <w:t xml:space="preserve">1. </w:t>
        </w:r>
        <w:r>
          <w:rPr>
            <w:rStyle w:val="ad"/>
          </w:rPr>
          <w:t>设计理念</w:t>
        </w:r>
        <w:r>
          <w:tab/>
        </w:r>
        <w:r>
          <w:fldChar w:fldCharType="begin"/>
        </w:r>
        <w:r>
          <w:instrText>PAGEREF _Toc11 \h</w:instrText>
        </w:r>
        <w:r>
          <w:fldChar w:fldCharType="separate"/>
        </w:r>
        <w:r>
          <w:t>11</w:t>
        </w:r>
        <w:r>
          <w:fldChar w:fldCharType="end"/>
        </w:r>
      </w:hyperlink>
    </w:p>
    <w:p w:rsidR="00EC5BB5" w:rsidRDefault="00CA0BDE">
      <w:pPr>
        <w:pStyle w:val="30"/>
        <w:tabs>
          <w:tab w:val="right" w:leader="dot" w:pos="9355"/>
        </w:tabs>
      </w:pPr>
      <w:hyperlink w:anchor="_Toc12" w:tooltip="#_Toc12" w:history="1">
        <w:r>
          <w:rPr>
            <w:rStyle w:val="ad"/>
          </w:rPr>
          <w:t xml:space="preserve">2. </w:t>
        </w:r>
        <w:r>
          <w:rPr>
            <w:rStyle w:val="ad"/>
          </w:rPr>
          <w:t>数据流</w:t>
        </w:r>
        <w:r>
          <w:tab/>
        </w:r>
        <w:r>
          <w:fldChar w:fldCharType="begin"/>
        </w:r>
        <w:r>
          <w:instrText>PAGEREF _Toc12 \h</w:instrText>
        </w:r>
        <w:r>
          <w:fldChar w:fldCharType="separate"/>
        </w:r>
        <w:r>
          <w:t>13</w:t>
        </w:r>
        <w:r>
          <w:fldChar w:fldCharType="end"/>
        </w:r>
      </w:hyperlink>
    </w:p>
    <w:p w:rsidR="00EC5BB5" w:rsidRDefault="00CA0BDE">
      <w:pPr>
        <w:pStyle w:val="20"/>
        <w:tabs>
          <w:tab w:val="right" w:leader="dot" w:pos="9355"/>
        </w:tabs>
      </w:pPr>
      <w:hyperlink w:anchor="_Toc13" w:tooltip="#_Toc13" w:history="1">
        <w:r>
          <w:rPr>
            <w:rStyle w:val="ad"/>
          </w:rPr>
          <w:t>（二）</w:t>
        </w:r>
        <w:r>
          <w:rPr>
            <w:rStyle w:val="ad"/>
          </w:rPr>
          <w:t>MCnebula</w:t>
        </w:r>
        <w:r>
          <w:rPr>
            <w:rStyle w:val="ad"/>
          </w:rPr>
          <w:t>的算法</w:t>
        </w:r>
        <w:r>
          <w:tab/>
        </w:r>
        <w:r>
          <w:fldChar w:fldCharType="begin"/>
        </w:r>
        <w:r>
          <w:instrText>PAGEREF _Toc13 \h</w:instrText>
        </w:r>
        <w:r>
          <w:fldChar w:fldCharType="separate"/>
        </w:r>
        <w:r>
          <w:t>16</w:t>
        </w:r>
        <w:r>
          <w:fldChar w:fldCharType="end"/>
        </w:r>
      </w:hyperlink>
    </w:p>
    <w:p w:rsidR="00EC5BB5" w:rsidRDefault="00CA0BDE">
      <w:pPr>
        <w:pStyle w:val="30"/>
        <w:tabs>
          <w:tab w:val="right" w:leader="dot" w:pos="9355"/>
        </w:tabs>
      </w:pPr>
      <w:hyperlink w:anchor="_Toc14" w:tooltip="#_Toc14" w:history="1">
        <w:r>
          <w:rPr>
            <w:rStyle w:val="ad"/>
          </w:rPr>
          <w:t xml:space="preserve">1. </w:t>
        </w:r>
        <w:r>
          <w:rPr>
            <w:rStyle w:val="ad"/>
          </w:rPr>
          <w:t>整体考虑</w:t>
        </w:r>
        <w:r>
          <w:tab/>
        </w:r>
        <w:r>
          <w:fldChar w:fldCharType="begin"/>
        </w:r>
        <w:r>
          <w:instrText>PAGEREF _Toc14 \h</w:instrText>
        </w:r>
        <w:r>
          <w:fldChar w:fldCharType="separate"/>
        </w:r>
        <w:r>
          <w:t>16</w:t>
        </w:r>
        <w:r>
          <w:fldChar w:fldCharType="end"/>
        </w:r>
      </w:hyperlink>
    </w:p>
    <w:p w:rsidR="00EC5BB5" w:rsidRDefault="00CA0BDE">
      <w:pPr>
        <w:pStyle w:val="30"/>
        <w:tabs>
          <w:tab w:val="right" w:leader="dot" w:pos="9355"/>
        </w:tabs>
      </w:pPr>
      <w:hyperlink w:anchor="_Toc15" w:tooltip="#_Toc15" w:history="1">
        <w:r>
          <w:rPr>
            <w:rStyle w:val="ad"/>
          </w:rPr>
          <w:t xml:space="preserve">2. </w:t>
        </w:r>
        <w:r>
          <w:rPr>
            <w:rStyle w:val="ad"/>
          </w:rPr>
          <w:t>化学结构式和分子式</w:t>
        </w:r>
        <w:r>
          <w:tab/>
        </w:r>
        <w:r>
          <w:fldChar w:fldCharType="begin"/>
        </w:r>
        <w:r>
          <w:instrText>PAGEREF _Toc15 \h</w:instrText>
        </w:r>
        <w:r>
          <w:fldChar w:fldCharType="separate"/>
        </w:r>
        <w:r>
          <w:t>16</w:t>
        </w:r>
        <w:r>
          <w:fldChar w:fldCharType="end"/>
        </w:r>
      </w:hyperlink>
    </w:p>
    <w:p w:rsidR="00EC5BB5" w:rsidRDefault="00CA0BDE">
      <w:pPr>
        <w:pStyle w:val="30"/>
        <w:tabs>
          <w:tab w:val="right" w:leader="dot" w:pos="9355"/>
        </w:tabs>
      </w:pPr>
      <w:hyperlink w:anchor="_Toc16" w:tooltip="#_Toc16" w:history="1">
        <w:r>
          <w:rPr>
            <w:rStyle w:val="ad"/>
          </w:rPr>
          <w:t xml:space="preserve">3. </w:t>
        </w:r>
        <w:r>
          <w:rPr>
            <w:rStyle w:val="ad"/>
          </w:rPr>
          <w:t>根据最佳候选项确立</w:t>
        </w:r>
        <w:r>
          <w:rPr>
            <w:rStyle w:val="ad"/>
          </w:rPr>
          <w:t>Reference</w:t>
        </w:r>
        <w:r>
          <w:tab/>
        </w:r>
        <w:r>
          <w:fldChar w:fldCharType="begin"/>
        </w:r>
        <w:r>
          <w:instrText>PAGEREF _Toc16 \h</w:instrText>
        </w:r>
        <w:r>
          <w:fldChar w:fldCharType="separate"/>
        </w:r>
        <w:r>
          <w:t>16</w:t>
        </w:r>
        <w:r>
          <w:fldChar w:fldCharType="end"/>
        </w:r>
      </w:hyperlink>
    </w:p>
    <w:p w:rsidR="00EC5BB5" w:rsidRDefault="00CA0BDE">
      <w:pPr>
        <w:pStyle w:val="30"/>
        <w:tabs>
          <w:tab w:val="right" w:leader="dot" w:pos="9355"/>
        </w:tabs>
      </w:pPr>
      <w:hyperlink w:anchor="_Toc17" w:tooltip="#_Toc17" w:history="1">
        <w:r>
          <w:rPr>
            <w:rStyle w:val="ad"/>
          </w:rPr>
          <w:t xml:space="preserve">4. </w:t>
        </w:r>
        <w:r>
          <w:rPr>
            <w:rStyle w:val="ad"/>
          </w:rPr>
          <w:t>化学分类学</w:t>
        </w:r>
        <w:r>
          <w:tab/>
        </w:r>
        <w:r>
          <w:fldChar w:fldCharType="begin"/>
        </w:r>
        <w:r>
          <w:instrText>PAGEREF _Toc17 \h</w:instrText>
        </w:r>
        <w:r>
          <w:fldChar w:fldCharType="separate"/>
        </w:r>
        <w:r>
          <w:t>17</w:t>
        </w:r>
        <w:r>
          <w:fldChar w:fldCharType="end"/>
        </w:r>
      </w:hyperlink>
    </w:p>
    <w:p w:rsidR="00EC5BB5" w:rsidRDefault="00CA0BDE">
      <w:pPr>
        <w:pStyle w:val="30"/>
        <w:tabs>
          <w:tab w:val="right" w:leader="dot" w:pos="9355"/>
        </w:tabs>
      </w:pPr>
      <w:hyperlink w:anchor="_Toc18" w:tooltip="#_Toc18" w:history="1">
        <w:r>
          <w:rPr>
            <w:rStyle w:val="ad"/>
          </w:rPr>
          <w:t>5. ABC</w:t>
        </w:r>
        <w:r>
          <w:rPr>
            <w:rStyle w:val="ad"/>
          </w:rPr>
          <w:t>选择算法</w:t>
        </w:r>
        <w:r>
          <w:tab/>
        </w:r>
        <w:r>
          <w:fldChar w:fldCharType="begin"/>
        </w:r>
        <w:r>
          <w:instrText>PAGEREF _Toc18 \h</w:instrText>
        </w:r>
        <w:r>
          <w:fldChar w:fldCharType="separate"/>
        </w:r>
        <w:r>
          <w:t>17</w:t>
        </w:r>
        <w:r>
          <w:fldChar w:fldCharType="end"/>
        </w:r>
      </w:hyperlink>
    </w:p>
    <w:p w:rsidR="00EC5BB5" w:rsidRDefault="00CA0BDE">
      <w:pPr>
        <w:pStyle w:val="30"/>
        <w:tabs>
          <w:tab w:val="right" w:leader="dot" w:pos="9355"/>
        </w:tabs>
      </w:pPr>
      <w:hyperlink w:anchor="_Toc19" w:tooltip="#_Toc19" w:history="1">
        <w:r>
          <w:rPr>
            <w:rStyle w:val="ad"/>
          </w:rPr>
          <w:t>6. Cross filter stardust Classes</w:t>
        </w:r>
        <w:r>
          <w:rPr>
            <w:rStyle w:val="ad"/>
          </w:rPr>
          <w:t>的细节</w:t>
        </w:r>
        <w:r>
          <w:tab/>
        </w:r>
        <w:r>
          <w:fldChar w:fldCharType="begin"/>
        </w:r>
        <w:r>
          <w:instrText>PAGEREF _Toc19 \h</w:instrText>
        </w:r>
        <w:r>
          <w:fldChar w:fldCharType="separate"/>
        </w:r>
        <w:r>
          <w:t>20</w:t>
        </w:r>
        <w:r>
          <w:fldChar w:fldCharType="end"/>
        </w:r>
      </w:hyperlink>
    </w:p>
    <w:p w:rsidR="00EC5BB5" w:rsidRDefault="00CA0BDE">
      <w:pPr>
        <w:pStyle w:val="20"/>
        <w:tabs>
          <w:tab w:val="right" w:leader="dot" w:pos="9355"/>
        </w:tabs>
      </w:pPr>
      <w:hyperlink w:anchor="_Toc20" w:tooltip="#_Toc20" w:history="1">
        <w:r>
          <w:rPr>
            <w:rStyle w:val="ad"/>
          </w:rPr>
          <w:t>（三）数据结构</w:t>
        </w:r>
        <w:r>
          <w:tab/>
        </w:r>
        <w:r>
          <w:fldChar w:fldCharType="begin"/>
        </w:r>
        <w:r>
          <w:instrText>PAGEREF _Toc20 \h</w:instrText>
        </w:r>
        <w:r>
          <w:fldChar w:fldCharType="separate"/>
        </w:r>
        <w:r>
          <w:t>21</w:t>
        </w:r>
        <w:r>
          <w:fldChar w:fldCharType="end"/>
        </w:r>
      </w:hyperlink>
    </w:p>
    <w:p w:rsidR="00EC5BB5" w:rsidRDefault="00CA0BDE">
      <w:pPr>
        <w:pStyle w:val="30"/>
        <w:tabs>
          <w:tab w:val="right" w:leader="dot" w:pos="9355"/>
        </w:tabs>
      </w:pPr>
      <w:hyperlink w:anchor="_Toc21" w:tooltip="#_Toc21" w:history="1">
        <w:r>
          <w:rPr>
            <w:rStyle w:val="ad"/>
          </w:rPr>
          <w:t xml:space="preserve">1. </w:t>
        </w:r>
        <w:r>
          <w:rPr>
            <w:rStyle w:val="ad"/>
          </w:rPr>
          <w:t>首要</w:t>
        </w:r>
        <w:r>
          <w:rPr>
            <w:rStyle w:val="ad"/>
          </w:rPr>
          <w:t xml:space="preserve">Class: ‘mcnebula’ </w:t>
        </w:r>
        <w:r>
          <w:rPr>
            <w:rStyle w:val="ad"/>
          </w:rPr>
          <w:t>的结构</w:t>
        </w:r>
        <w:r>
          <w:tab/>
        </w:r>
        <w:r>
          <w:fldChar w:fldCharType="begin"/>
        </w:r>
        <w:r>
          <w:instrText>PAGEREF _Toc21 \h</w:instrText>
        </w:r>
        <w:r>
          <w:fldChar w:fldCharType="separate"/>
        </w:r>
        <w:r>
          <w:t>21</w:t>
        </w:r>
        <w:r>
          <w:fldChar w:fldCharType="end"/>
        </w:r>
      </w:hyperlink>
    </w:p>
    <w:p w:rsidR="00EC5BB5" w:rsidRDefault="00CA0BDE">
      <w:pPr>
        <w:pStyle w:val="30"/>
        <w:tabs>
          <w:tab w:val="right" w:leader="dot" w:pos="9355"/>
        </w:tabs>
      </w:pPr>
      <w:hyperlink w:anchor="_Toc22" w:tooltip="#_Toc22" w:history="1">
        <w:r>
          <w:rPr>
            <w:rStyle w:val="ad"/>
          </w:rPr>
          <w:t xml:space="preserve">2. </w:t>
        </w:r>
        <w:r>
          <w:rPr>
            <w:rStyle w:val="ad"/>
          </w:rPr>
          <w:t>数据相关</w:t>
        </w:r>
        <w:r>
          <w:rPr>
            <w:rStyle w:val="ad"/>
          </w:rPr>
          <w:t>Class</w:t>
        </w:r>
        <w:r>
          <w:rPr>
            <w:rStyle w:val="ad"/>
          </w:rPr>
          <w:t>的结构</w:t>
        </w:r>
        <w:r>
          <w:tab/>
        </w:r>
        <w:r>
          <w:fldChar w:fldCharType="begin"/>
        </w:r>
        <w:r>
          <w:instrText>PAGEREF _Toc22 \h</w:instrText>
        </w:r>
        <w:r>
          <w:fldChar w:fldCharType="separate"/>
        </w:r>
        <w:r>
          <w:t>22</w:t>
        </w:r>
        <w:r>
          <w:fldChar w:fldCharType="end"/>
        </w:r>
      </w:hyperlink>
    </w:p>
    <w:p w:rsidR="00EC5BB5" w:rsidRDefault="00CA0BDE">
      <w:pPr>
        <w:pStyle w:val="30"/>
        <w:tabs>
          <w:tab w:val="right" w:leader="dot" w:pos="9355"/>
        </w:tabs>
      </w:pPr>
      <w:hyperlink w:anchor="_Toc23" w:tooltip="#_Toc23" w:history="1">
        <w:r>
          <w:rPr>
            <w:rStyle w:val="ad"/>
          </w:rPr>
          <w:t xml:space="preserve">3. </w:t>
        </w:r>
        <w:r>
          <w:rPr>
            <w:rStyle w:val="ad"/>
          </w:rPr>
          <w:t>可视化相关</w:t>
        </w:r>
        <w:r>
          <w:rPr>
            <w:rStyle w:val="ad"/>
          </w:rPr>
          <w:t>Class</w:t>
        </w:r>
        <w:r>
          <w:rPr>
            <w:rStyle w:val="ad"/>
          </w:rPr>
          <w:t>的结构</w:t>
        </w:r>
        <w:r>
          <w:tab/>
        </w:r>
        <w:r>
          <w:fldChar w:fldCharType="begin"/>
        </w:r>
        <w:r>
          <w:instrText>PAGEREF _Toc23 \h</w:instrText>
        </w:r>
        <w:r>
          <w:fldChar w:fldCharType="separate"/>
        </w:r>
        <w:r>
          <w:t>22</w:t>
        </w:r>
        <w:r>
          <w:fldChar w:fldCharType="end"/>
        </w:r>
      </w:hyperlink>
    </w:p>
    <w:p w:rsidR="00EC5BB5" w:rsidRDefault="00CA0BDE">
      <w:pPr>
        <w:pStyle w:val="30"/>
        <w:tabs>
          <w:tab w:val="right" w:leader="dot" w:pos="9355"/>
        </w:tabs>
      </w:pPr>
      <w:hyperlink w:anchor="_Toc24" w:tooltip="#_Toc24" w:history="1">
        <w:r>
          <w:rPr>
            <w:rStyle w:val="ad"/>
          </w:rPr>
          <w:t xml:space="preserve">4. </w:t>
        </w:r>
        <w:r>
          <w:rPr>
            <w:rStyle w:val="ad"/>
          </w:rPr>
          <w:t>其他</w:t>
        </w:r>
        <w:r>
          <w:rPr>
            <w:rStyle w:val="ad"/>
          </w:rPr>
          <w:t>Class</w:t>
        </w:r>
        <w:r>
          <w:tab/>
        </w:r>
        <w:r>
          <w:fldChar w:fldCharType="begin"/>
        </w:r>
        <w:r>
          <w:instrText>PAGEREF _Toc24 \h</w:instrText>
        </w:r>
        <w:r>
          <w:fldChar w:fldCharType="separate"/>
        </w:r>
        <w:r>
          <w:t>23</w:t>
        </w:r>
        <w:r>
          <w:fldChar w:fldCharType="end"/>
        </w:r>
      </w:hyperlink>
    </w:p>
    <w:p w:rsidR="00EC5BB5" w:rsidRDefault="00CA0BDE">
      <w:pPr>
        <w:pStyle w:val="20"/>
        <w:tabs>
          <w:tab w:val="right" w:leader="dot" w:pos="9355"/>
        </w:tabs>
      </w:pPr>
      <w:hyperlink w:anchor="_Toc25" w:tooltip="#_Toc25" w:history="1">
        <w:r>
          <w:rPr>
            <w:rStyle w:val="ad"/>
          </w:rPr>
          <w:t>（四）方法（</w:t>
        </w:r>
        <w:r>
          <w:rPr>
            <w:rStyle w:val="ad"/>
          </w:rPr>
          <w:t>Method</w:t>
        </w:r>
        <w:r>
          <w:rPr>
            <w:rStyle w:val="ad"/>
          </w:rPr>
          <w:t>）和函数（</w:t>
        </w:r>
        <w:r>
          <w:rPr>
            <w:rStyle w:val="ad"/>
          </w:rPr>
          <w:t>Function</w:t>
        </w:r>
        <w:r>
          <w:rPr>
            <w:rStyle w:val="ad"/>
          </w:rPr>
          <w:t>）</w:t>
        </w:r>
        <w:r>
          <w:tab/>
        </w:r>
        <w:r>
          <w:fldChar w:fldCharType="begin"/>
        </w:r>
        <w:r>
          <w:instrText>PAGEREF _Toc25 \h</w:instrText>
        </w:r>
        <w:r>
          <w:fldChar w:fldCharType="separate"/>
        </w:r>
        <w:r>
          <w:t>24</w:t>
        </w:r>
        <w:r>
          <w:fldChar w:fldCharType="end"/>
        </w:r>
      </w:hyperlink>
    </w:p>
    <w:p w:rsidR="00EC5BB5" w:rsidRDefault="00CA0BDE">
      <w:pPr>
        <w:pStyle w:val="30"/>
        <w:tabs>
          <w:tab w:val="right" w:leader="dot" w:pos="9355"/>
        </w:tabs>
      </w:pPr>
      <w:hyperlink w:anchor="_Toc26" w:tooltip="#_Toc26" w:history="1">
        <w:r>
          <w:rPr>
            <w:rStyle w:val="ad"/>
          </w:rPr>
          <w:t xml:space="preserve">1. </w:t>
        </w:r>
        <w:r>
          <w:rPr>
            <w:rStyle w:val="ad"/>
          </w:rPr>
          <w:t>数据方法</w:t>
        </w:r>
        <w:r>
          <w:tab/>
        </w:r>
        <w:r>
          <w:fldChar w:fldCharType="begin"/>
        </w:r>
        <w:r>
          <w:instrText>PAGEREF _Toc26 \h</w:instrText>
        </w:r>
        <w:r>
          <w:fldChar w:fldCharType="separate"/>
        </w:r>
        <w:r>
          <w:t>24</w:t>
        </w:r>
        <w:r>
          <w:fldChar w:fldCharType="end"/>
        </w:r>
      </w:hyperlink>
    </w:p>
    <w:p w:rsidR="00EC5BB5" w:rsidRDefault="00CA0BDE">
      <w:pPr>
        <w:pStyle w:val="30"/>
        <w:tabs>
          <w:tab w:val="right" w:leader="dot" w:pos="9355"/>
        </w:tabs>
      </w:pPr>
      <w:hyperlink w:anchor="_Toc27" w:tooltip="#_Toc27" w:history="1">
        <w:r>
          <w:rPr>
            <w:rStyle w:val="ad"/>
          </w:rPr>
          <w:t xml:space="preserve">2. </w:t>
        </w:r>
        <w:r>
          <w:rPr>
            <w:rStyle w:val="ad"/>
          </w:rPr>
          <w:t>可视化方法</w:t>
        </w:r>
        <w:r>
          <w:tab/>
        </w:r>
        <w:r>
          <w:fldChar w:fldCharType="begin"/>
        </w:r>
        <w:r>
          <w:instrText>PAGEREF _Toc27 \h</w:instrText>
        </w:r>
        <w:r>
          <w:fldChar w:fldCharType="separate"/>
        </w:r>
        <w:r>
          <w:t>24</w:t>
        </w:r>
        <w:r>
          <w:fldChar w:fldCharType="end"/>
        </w:r>
      </w:hyperlink>
    </w:p>
    <w:p w:rsidR="00EC5BB5" w:rsidRDefault="00CA0BDE">
      <w:pPr>
        <w:pStyle w:val="30"/>
        <w:tabs>
          <w:tab w:val="right" w:leader="dot" w:pos="9355"/>
        </w:tabs>
      </w:pPr>
      <w:hyperlink w:anchor="_Toc28" w:tooltip="#_Toc28" w:history="1">
        <w:r>
          <w:rPr>
            <w:rStyle w:val="ad"/>
          </w:rPr>
          <w:t xml:space="preserve">3. </w:t>
        </w:r>
        <w:r>
          <w:rPr>
            <w:rStyle w:val="ad"/>
          </w:rPr>
          <w:t>辅助科学绘图的函数</w:t>
        </w:r>
        <w:r>
          <w:tab/>
        </w:r>
        <w:r>
          <w:fldChar w:fldCharType="begin"/>
        </w:r>
        <w:r>
          <w:instrText>PAGEREF _Toc28 \h</w:instrText>
        </w:r>
        <w:r>
          <w:fldChar w:fldCharType="separate"/>
        </w:r>
        <w:r>
          <w:t>25</w:t>
        </w:r>
        <w:r>
          <w:fldChar w:fldCharType="end"/>
        </w:r>
      </w:hyperlink>
    </w:p>
    <w:p w:rsidR="00EC5BB5" w:rsidRDefault="00CA0BDE">
      <w:pPr>
        <w:pStyle w:val="30"/>
        <w:tabs>
          <w:tab w:val="right" w:leader="dot" w:pos="9355"/>
        </w:tabs>
      </w:pPr>
      <w:hyperlink w:anchor="_Toc29" w:tooltip="#_Toc29" w:history="1">
        <w:r>
          <w:rPr>
            <w:rStyle w:val="ad"/>
          </w:rPr>
          <w:t xml:space="preserve">4. </w:t>
        </w:r>
        <w:r>
          <w:rPr>
            <w:rStyle w:val="ad"/>
          </w:rPr>
          <w:t>其他方法和函数</w:t>
        </w:r>
        <w:r>
          <w:tab/>
        </w:r>
        <w:r>
          <w:fldChar w:fldCharType="begin"/>
        </w:r>
        <w:r>
          <w:instrText>PAGEREF _Toc29 \h</w:instrText>
        </w:r>
        <w:r>
          <w:fldChar w:fldCharType="separate"/>
        </w:r>
        <w:r>
          <w:t>26</w:t>
        </w:r>
        <w:r>
          <w:fldChar w:fldCharType="end"/>
        </w:r>
      </w:hyperlink>
    </w:p>
    <w:p w:rsidR="00EC5BB5" w:rsidRDefault="00CA0BDE">
      <w:pPr>
        <w:pStyle w:val="20"/>
        <w:tabs>
          <w:tab w:val="right" w:leader="dot" w:pos="9355"/>
        </w:tabs>
      </w:pPr>
      <w:hyperlink w:anchor="_Toc30" w:tooltip="#_Toc30" w:history="1">
        <w:r>
          <w:rPr>
            <w:rStyle w:val="ad"/>
          </w:rPr>
          <w:t>（五）</w:t>
        </w:r>
        <w:r>
          <w:rPr>
            <w:rStyle w:val="ad"/>
          </w:rPr>
          <w:t>MCnebula</w:t>
        </w:r>
        <w:r>
          <w:rPr>
            <w:rStyle w:val="ad"/>
          </w:rPr>
          <w:t>的基本使用</w:t>
        </w:r>
        <w:r>
          <w:tab/>
        </w:r>
        <w:r>
          <w:fldChar w:fldCharType="begin"/>
        </w:r>
        <w:r>
          <w:instrText>PAGEREF _Toc30 \h</w:instrText>
        </w:r>
        <w:r>
          <w:fldChar w:fldCharType="separate"/>
        </w:r>
        <w:r>
          <w:t>27</w:t>
        </w:r>
        <w:r>
          <w:fldChar w:fldCharType="end"/>
        </w:r>
      </w:hyperlink>
    </w:p>
    <w:p w:rsidR="00EC5BB5" w:rsidRDefault="00CA0BDE">
      <w:pPr>
        <w:pStyle w:val="10"/>
        <w:tabs>
          <w:tab w:val="right" w:leader="dot" w:pos="9355"/>
        </w:tabs>
      </w:pPr>
      <w:hyperlink w:anchor="_Toc31" w:tooltip="#_Toc31" w:history="1">
        <w:r>
          <w:rPr>
            <w:rStyle w:val="ad"/>
          </w:rPr>
          <w:t>三、小结</w:t>
        </w:r>
        <w:r>
          <w:tab/>
        </w:r>
        <w:r>
          <w:fldChar w:fldCharType="begin"/>
        </w:r>
        <w:r>
          <w:instrText>PAGEREF _Toc31 \h</w:instrText>
        </w:r>
        <w:r>
          <w:fldChar w:fldCharType="separate"/>
        </w:r>
        <w:r>
          <w:t>27</w:t>
        </w:r>
        <w:r>
          <w:fldChar w:fldCharType="end"/>
        </w:r>
      </w:hyperlink>
    </w:p>
    <w:p w:rsidR="00EC5BB5" w:rsidRDefault="00CA0BDE">
      <w:pPr>
        <w:pStyle w:val="10"/>
        <w:tabs>
          <w:tab w:val="right" w:leader="dot" w:pos="9355"/>
        </w:tabs>
      </w:pPr>
      <w:hyperlink w:anchor="_Toc32" w:tooltip="#_Toc32" w:history="1">
        <w:r>
          <w:rPr>
            <w:rStyle w:val="ad"/>
          </w:rPr>
          <w:t>第二部分</w:t>
        </w:r>
        <w:r>
          <w:rPr>
            <w:rStyle w:val="ad"/>
          </w:rPr>
          <w:t xml:space="preserve"> MCnebula</w:t>
        </w:r>
        <w:r>
          <w:rPr>
            <w:rStyle w:val="ad"/>
          </w:rPr>
          <w:t>的评估与拓展</w:t>
        </w:r>
        <w:r>
          <w:tab/>
        </w:r>
        <w:r>
          <w:fldChar w:fldCharType="begin"/>
        </w:r>
        <w:r>
          <w:instrText>PAGEREF _Toc32 \h</w:instrText>
        </w:r>
        <w:r>
          <w:fldChar w:fldCharType="separate"/>
        </w:r>
        <w:r>
          <w:t>28</w:t>
        </w:r>
        <w:r>
          <w:fldChar w:fldCharType="end"/>
        </w:r>
      </w:hyperlink>
    </w:p>
    <w:p w:rsidR="00EC5BB5" w:rsidRDefault="00CA0BDE">
      <w:pPr>
        <w:pStyle w:val="10"/>
        <w:tabs>
          <w:tab w:val="right" w:leader="dot" w:pos="9355"/>
        </w:tabs>
      </w:pPr>
      <w:hyperlink w:anchor="_Toc33" w:tooltip="#_Toc33" w:history="1">
        <w:r>
          <w:rPr>
            <w:rStyle w:val="ad"/>
          </w:rPr>
          <w:t>一、材料与方法</w:t>
        </w:r>
        <w:r>
          <w:tab/>
        </w:r>
        <w:r>
          <w:fldChar w:fldCharType="begin"/>
        </w:r>
        <w:r>
          <w:instrText>PAGEREF _Toc33 \h</w:instrText>
        </w:r>
        <w:r>
          <w:fldChar w:fldCharType="separate"/>
        </w:r>
        <w:r>
          <w:t>28</w:t>
        </w:r>
        <w:r>
          <w:fldChar w:fldCharType="end"/>
        </w:r>
      </w:hyperlink>
    </w:p>
    <w:p w:rsidR="00EC5BB5" w:rsidRDefault="00CA0BDE">
      <w:pPr>
        <w:pStyle w:val="20"/>
        <w:tabs>
          <w:tab w:val="right" w:leader="dot" w:pos="9355"/>
        </w:tabs>
      </w:pPr>
      <w:hyperlink w:anchor="_Toc34" w:tooltip="#_Toc34" w:history="1">
        <w:r>
          <w:rPr>
            <w:rStyle w:val="ad"/>
          </w:rPr>
          <w:t>（一）实验材料</w:t>
        </w:r>
        <w:r>
          <w:tab/>
        </w:r>
        <w:r>
          <w:fldChar w:fldCharType="begin"/>
        </w:r>
        <w:r>
          <w:instrText>PAGEREF _Toc34 \h</w:instrText>
        </w:r>
        <w:r>
          <w:fldChar w:fldCharType="separate"/>
        </w:r>
        <w:r>
          <w:t>28</w:t>
        </w:r>
        <w:r>
          <w:fldChar w:fldCharType="end"/>
        </w:r>
      </w:hyperlink>
    </w:p>
    <w:p w:rsidR="00EC5BB5" w:rsidRDefault="00CA0BDE">
      <w:pPr>
        <w:pStyle w:val="20"/>
        <w:tabs>
          <w:tab w:val="right" w:leader="dot" w:pos="9355"/>
        </w:tabs>
      </w:pPr>
      <w:hyperlink w:anchor="_Toc35" w:tooltip="#_Toc35" w:history="1">
        <w:r>
          <w:rPr>
            <w:rStyle w:val="ad"/>
          </w:rPr>
          <w:t>（二）实验方法</w:t>
        </w:r>
        <w:r>
          <w:tab/>
        </w:r>
        <w:r>
          <w:fldChar w:fldCharType="begin"/>
        </w:r>
        <w:r>
          <w:instrText>PAGEREF _Toc35 \h</w:instrText>
        </w:r>
        <w:r>
          <w:fldChar w:fldCharType="separate"/>
        </w:r>
        <w:r>
          <w:t>29</w:t>
        </w:r>
        <w:r>
          <w:fldChar w:fldCharType="end"/>
        </w:r>
      </w:hyperlink>
    </w:p>
    <w:p w:rsidR="00EC5BB5" w:rsidRDefault="00CA0BDE">
      <w:pPr>
        <w:pStyle w:val="30"/>
        <w:tabs>
          <w:tab w:val="right" w:leader="dot" w:pos="9355"/>
        </w:tabs>
      </w:pPr>
      <w:hyperlink w:anchor="_Toc36" w:tooltip="#_Toc36" w:history="1">
        <w:r>
          <w:rPr>
            <w:rStyle w:val="ad"/>
          </w:rPr>
          <w:t xml:space="preserve">1. R </w:t>
        </w:r>
        <w:r>
          <w:rPr>
            <w:rStyle w:val="ad"/>
          </w:rPr>
          <w:t>的配置</w:t>
        </w:r>
        <w:r>
          <w:tab/>
        </w:r>
        <w:r>
          <w:fldChar w:fldCharType="begin"/>
        </w:r>
        <w:r>
          <w:instrText>PAGEREF _Toc36 \h</w:instrText>
        </w:r>
        <w:r>
          <w:fldChar w:fldCharType="separate"/>
        </w:r>
        <w:r>
          <w:t>29</w:t>
        </w:r>
        <w:r>
          <w:fldChar w:fldCharType="end"/>
        </w:r>
      </w:hyperlink>
    </w:p>
    <w:p w:rsidR="00EC5BB5" w:rsidRDefault="00CA0BDE">
      <w:pPr>
        <w:pStyle w:val="30"/>
        <w:tabs>
          <w:tab w:val="right" w:leader="dot" w:pos="9355"/>
        </w:tabs>
      </w:pPr>
      <w:hyperlink w:anchor="_Toc37" w:tooltip="#_Toc37" w:history="1">
        <w:r>
          <w:rPr>
            <w:rStyle w:val="ad"/>
          </w:rPr>
          <w:t xml:space="preserve">2. </w:t>
        </w:r>
        <w:r>
          <w:rPr>
            <w:rStyle w:val="ad"/>
          </w:rPr>
          <w:t>建立评估数据集</w:t>
        </w:r>
        <w:r>
          <w:tab/>
        </w:r>
        <w:r>
          <w:fldChar w:fldCharType="begin"/>
        </w:r>
        <w:r>
          <w:instrText>PAGEREF _Toc37 \h</w:instrText>
        </w:r>
        <w:r>
          <w:fldChar w:fldCharType="separate"/>
        </w:r>
        <w:r>
          <w:t>29</w:t>
        </w:r>
        <w:r>
          <w:fldChar w:fldCharType="end"/>
        </w:r>
      </w:hyperlink>
    </w:p>
    <w:p w:rsidR="00EC5BB5" w:rsidRDefault="00CA0BDE">
      <w:pPr>
        <w:pStyle w:val="30"/>
        <w:tabs>
          <w:tab w:val="right" w:leader="dot" w:pos="9355"/>
        </w:tabs>
      </w:pPr>
      <w:hyperlink w:anchor="_Toc38" w:tooltip="#_Toc38" w:history="1">
        <w:r>
          <w:rPr>
            <w:rStyle w:val="ad"/>
          </w:rPr>
          <w:t xml:space="preserve">3. </w:t>
        </w:r>
        <w:r>
          <w:rPr>
            <w:rStyle w:val="ad"/>
          </w:rPr>
          <w:t>评估的方法</w:t>
        </w:r>
        <w:r>
          <w:tab/>
        </w:r>
        <w:r>
          <w:fldChar w:fldCharType="begin"/>
        </w:r>
        <w:r>
          <w:instrText>PAGEREF _Toc38 \h</w:instrText>
        </w:r>
        <w:r>
          <w:fldChar w:fldCharType="separate"/>
        </w:r>
        <w:r>
          <w:t>30</w:t>
        </w:r>
        <w:r>
          <w:fldChar w:fldCharType="end"/>
        </w:r>
      </w:hyperlink>
    </w:p>
    <w:p w:rsidR="00EC5BB5" w:rsidRDefault="00CA0BDE">
      <w:pPr>
        <w:pStyle w:val="30"/>
        <w:tabs>
          <w:tab w:val="right" w:leader="dot" w:pos="9355"/>
        </w:tabs>
      </w:pPr>
      <w:hyperlink w:anchor="_Toc39" w:tooltip="#_Toc39" w:history="1">
        <w:r>
          <w:rPr>
            <w:rStyle w:val="ad"/>
          </w:rPr>
          <w:t xml:space="preserve">4. </w:t>
        </w:r>
        <w:r>
          <w:rPr>
            <w:rStyle w:val="ad"/>
          </w:rPr>
          <w:t>用于建立评估数据集和用于评估的</w:t>
        </w:r>
        <w:r>
          <w:rPr>
            <w:rStyle w:val="ad"/>
          </w:rPr>
          <w:t>R</w:t>
        </w:r>
        <w:r>
          <w:rPr>
            <w:rStyle w:val="ad"/>
          </w:rPr>
          <w:t>的函数</w:t>
        </w:r>
        <w:r>
          <w:tab/>
        </w:r>
        <w:r>
          <w:fldChar w:fldCharType="begin"/>
        </w:r>
        <w:r>
          <w:instrText>PAGEREF _Toc39 \h</w:instrText>
        </w:r>
        <w:r>
          <w:fldChar w:fldCharType="separate"/>
        </w:r>
        <w:r>
          <w:t>31</w:t>
        </w:r>
        <w:r>
          <w:fldChar w:fldCharType="end"/>
        </w:r>
      </w:hyperlink>
    </w:p>
    <w:p w:rsidR="00EC5BB5" w:rsidRDefault="00CA0BDE">
      <w:pPr>
        <w:pStyle w:val="30"/>
        <w:tabs>
          <w:tab w:val="right" w:leader="dot" w:pos="9355"/>
        </w:tabs>
      </w:pPr>
      <w:hyperlink w:anchor="_Toc40" w:tooltip="#_Toc40" w:history="1">
        <w:r>
          <w:rPr>
            <w:rStyle w:val="ad"/>
          </w:rPr>
          <w:t>5. MCnebula</w:t>
        </w:r>
        <w:r>
          <w:rPr>
            <w:rStyle w:val="ad"/>
          </w:rPr>
          <w:t>的拓展涉及的算法</w:t>
        </w:r>
        <w:r>
          <w:tab/>
        </w:r>
        <w:r>
          <w:fldChar w:fldCharType="begin"/>
        </w:r>
        <w:r>
          <w:instrText>PAGEREF _Toc40 \h</w:instrText>
        </w:r>
        <w:r>
          <w:fldChar w:fldCharType="separate"/>
        </w:r>
        <w:r>
          <w:t>32</w:t>
        </w:r>
        <w:r>
          <w:fldChar w:fldCharType="end"/>
        </w:r>
      </w:hyperlink>
    </w:p>
    <w:p w:rsidR="00EC5BB5" w:rsidRDefault="00CA0BDE">
      <w:pPr>
        <w:pStyle w:val="10"/>
        <w:tabs>
          <w:tab w:val="right" w:leader="dot" w:pos="9355"/>
        </w:tabs>
      </w:pPr>
      <w:hyperlink w:anchor="_Toc41" w:tooltip="#_Toc41" w:history="1">
        <w:r>
          <w:rPr>
            <w:rStyle w:val="ad"/>
          </w:rPr>
          <w:t>二、结果</w:t>
        </w:r>
        <w:r>
          <w:tab/>
        </w:r>
        <w:r>
          <w:fldChar w:fldCharType="begin"/>
        </w:r>
        <w:r>
          <w:instrText>PAGEREF _Toc41 \h</w:instrText>
        </w:r>
        <w:r>
          <w:fldChar w:fldCharType="separate"/>
        </w:r>
        <w:r>
          <w:t>34</w:t>
        </w:r>
        <w:r>
          <w:fldChar w:fldCharType="end"/>
        </w:r>
      </w:hyperlink>
    </w:p>
    <w:p w:rsidR="00EC5BB5" w:rsidRDefault="00CA0BDE">
      <w:pPr>
        <w:pStyle w:val="20"/>
        <w:tabs>
          <w:tab w:val="right" w:leader="dot" w:pos="9355"/>
        </w:tabs>
      </w:pPr>
      <w:hyperlink w:anchor="_Toc42" w:tooltip="#_Toc42" w:history="1">
        <w:r>
          <w:rPr>
            <w:rStyle w:val="ad"/>
          </w:rPr>
          <w:t>（一）</w:t>
        </w:r>
        <w:r>
          <w:rPr>
            <w:rStyle w:val="ad"/>
          </w:rPr>
          <w:t>MCnebula</w:t>
        </w:r>
        <w:r>
          <w:rPr>
            <w:rStyle w:val="ad"/>
          </w:rPr>
          <w:t>的评估</w:t>
        </w:r>
        <w:r>
          <w:tab/>
        </w:r>
        <w:r>
          <w:fldChar w:fldCharType="begin"/>
        </w:r>
        <w:r>
          <w:instrText>PAGEREF _Toc42 \h</w:instrText>
        </w:r>
        <w:r>
          <w:fldChar w:fldCharType="separate"/>
        </w:r>
        <w:r>
          <w:t>34</w:t>
        </w:r>
        <w:r>
          <w:fldChar w:fldCharType="end"/>
        </w:r>
      </w:hyperlink>
    </w:p>
    <w:p w:rsidR="00EC5BB5" w:rsidRDefault="00CA0BDE">
      <w:pPr>
        <w:pStyle w:val="30"/>
        <w:tabs>
          <w:tab w:val="right" w:leader="dot" w:pos="9355"/>
        </w:tabs>
      </w:pPr>
      <w:hyperlink w:anchor="_Toc43" w:tooltip="#_Toc43" w:history="1">
        <w:r>
          <w:rPr>
            <w:rStyle w:val="ad"/>
          </w:rPr>
          <w:t xml:space="preserve">1. </w:t>
        </w:r>
        <w:r>
          <w:rPr>
            <w:rStyle w:val="ad"/>
          </w:rPr>
          <w:t>功能评估</w:t>
        </w:r>
        <w:r>
          <w:tab/>
        </w:r>
        <w:r>
          <w:fldChar w:fldCharType="begin"/>
        </w:r>
        <w:r>
          <w:instrText>PAGEREF _Toc43 \h</w:instrText>
        </w:r>
        <w:r>
          <w:fldChar w:fldCharType="separate"/>
        </w:r>
        <w:r>
          <w:t>34</w:t>
        </w:r>
        <w:r>
          <w:fldChar w:fldCharType="end"/>
        </w:r>
      </w:hyperlink>
    </w:p>
    <w:p w:rsidR="00EC5BB5" w:rsidRDefault="00CA0BDE">
      <w:pPr>
        <w:pStyle w:val="30"/>
        <w:tabs>
          <w:tab w:val="right" w:leader="dot" w:pos="9355"/>
        </w:tabs>
      </w:pPr>
      <w:hyperlink w:anchor="_Toc44" w:tooltip="#_Toc44" w:history="1">
        <w:r>
          <w:rPr>
            <w:rStyle w:val="ad"/>
          </w:rPr>
          <w:t xml:space="preserve">2. </w:t>
        </w:r>
        <w:r>
          <w:rPr>
            <w:rStyle w:val="ad"/>
          </w:rPr>
          <w:t>归类准确度评估</w:t>
        </w:r>
        <w:r>
          <w:tab/>
        </w:r>
        <w:r>
          <w:fldChar w:fldCharType="begin"/>
        </w:r>
        <w:r>
          <w:instrText>PAGEREF _Toc44 \h</w:instrText>
        </w:r>
        <w:r>
          <w:fldChar w:fldCharType="separate"/>
        </w:r>
        <w:r>
          <w:t>36</w:t>
        </w:r>
        <w:r>
          <w:fldChar w:fldCharType="end"/>
        </w:r>
      </w:hyperlink>
    </w:p>
    <w:p w:rsidR="00EC5BB5" w:rsidRDefault="00CA0BDE">
      <w:pPr>
        <w:pStyle w:val="30"/>
        <w:tabs>
          <w:tab w:val="right" w:leader="dot" w:pos="9355"/>
        </w:tabs>
      </w:pPr>
      <w:hyperlink w:anchor="_Toc45" w:tooltip="#_Toc45" w:history="1">
        <w:r>
          <w:rPr>
            <w:rStyle w:val="ad"/>
          </w:rPr>
          <w:t xml:space="preserve">3. </w:t>
        </w:r>
        <w:r>
          <w:rPr>
            <w:rStyle w:val="ad"/>
          </w:rPr>
          <w:t>鉴定准确度评估</w:t>
        </w:r>
        <w:r>
          <w:tab/>
        </w:r>
        <w:r>
          <w:fldChar w:fldCharType="begin"/>
        </w:r>
        <w:r>
          <w:instrText>PAGEREF _Toc45 \h</w:instrText>
        </w:r>
        <w:r>
          <w:fldChar w:fldCharType="separate"/>
        </w:r>
        <w:r>
          <w:t>39</w:t>
        </w:r>
        <w:r>
          <w:fldChar w:fldCharType="end"/>
        </w:r>
      </w:hyperlink>
    </w:p>
    <w:p w:rsidR="00EC5BB5" w:rsidRDefault="00CA0BDE">
      <w:pPr>
        <w:pStyle w:val="30"/>
        <w:tabs>
          <w:tab w:val="right" w:leader="dot" w:pos="9355"/>
        </w:tabs>
      </w:pPr>
      <w:hyperlink w:anchor="_Toc46" w:tooltip="#_Toc46" w:history="1">
        <w:r>
          <w:rPr>
            <w:rStyle w:val="ad"/>
          </w:rPr>
          <w:t xml:space="preserve">4. </w:t>
        </w:r>
        <w:r>
          <w:rPr>
            <w:rStyle w:val="ad"/>
          </w:rPr>
          <w:t>评估的报告和</w:t>
        </w:r>
        <w:r>
          <w:rPr>
            <w:rStyle w:val="ad"/>
          </w:rPr>
          <w:t>R</w:t>
        </w:r>
        <w:r>
          <w:rPr>
            <w:rStyle w:val="ad"/>
          </w:rPr>
          <w:t>代码</w:t>
        </w:r>
        <w:r>
          <w:tab/>
        </w:r>
        <w:r>
          <w:fldChar w:fldCharType="begin"/>
        </w:r>
        <w:r>
          <w:instrText>PAGEREF _Toc46 \h</w:instrText>
        </w:r>
        <w:r>
          <w:fldChar w:fldCharType="separate"/>
        </w:r>
        <w:r>
          <w:t>39</w:t>
        </w:r>
        <w:r>
          <w:fldChar w:fldCharType="end"/>
        </w:r>
      </w:hyperlink>
    </w:p>
    <w:p w:rsidR="00EC5BB5" w:rsidRDefault="00CA0BDE">
      <w:pPr>
        <w:pStyle w:val="20"/>
        <w:tabs>
          <w:tab w:val="right" w:leader="dot" w:pos="9355"/>
        </w:tabs>
      </w:pPr>
      <w:hyperlink w:anchor="_Toc47" w:tooltip="#_Toc47" w:history="1">
        <w:r>
          <w:rPr>
            <w:rStyle w:val="ad"/>
          </w:rPr>
          <w:t>（二）</w:t>
        </w:r>
        <w:r>
          <w:rPr>
            <w:rStyle w:val="ad"/>
          </w:rPr>
          <w:t>MCnebula</w:t>
        </w:r>
        <w:r>
          <w:rPr>
            <w:rStyle w:val="ad"/>
          </w:rPr>
          <w:t>的拓展</w:t>
        </w:r>
        <w:r>
          <w:tab/>
        </w:r>
        <w:r>
          <w:fldChar w:fldCharType="begin"/>
        </w:r>
        <w:r>
          <w:instrText>PAGEREF _Toc47 \h</w:instrText>
        </w:r>
        <w:r>
          <w:fldChar w:fldCharType="separate"/>
        </w:r>
        <w:r>
          <w:t>40</w:t>
        </w:r>
        <w:r>
          <w:fldChar w:fldCharType="end"/>
        </w:r>
      </w:hyperlink>
    </w:p>
    <w:p w:rsidR="00EC5BB5" w:rsidRDefault="00CA0BDE">
      <w:pPr>
        <w:pStyle w:val="30"/>
        <w:tabs>
          <w:tab w:val="right" w:leader="dot" w:pos="9355"/>
        </w:tabs>
      </w:pPr>
      <w:hyperlink w:anchor="_Toc48" w:tooltip="#_Toc48" w:history="1">
        <w:r>
          <w:rPr>
            <w:rStyle w:val="ad"/>
          </w:rPr>
          <w:t xml:space="preserve">1. </w:t>
        </w:r>
        <w:r>
          <w:rPr>
            <w:rStyle w:val="ad"/>
          </w:rPr>
          <w:t>用于化学发现</w:t>
        </w:r>
        <w:r>
          <w:tab/>
        </w:r>
        <w:r>
          <w:fldChar w:fldCharType="begin"/>
        </w:r>
        <w:r>
          <w:instrText>PAGEREF _Toc48 \h</w:instrText>
        </w:r>
        <w:r>
          <w:fldChar w:fldCharType="separate"/>
        </w:r>
        <w:r>
          <w:t>40</w:t>
        </w:r>
        <w:r>
          <w:fldChar w:fldCharType="end"/>
        </w:r>
      </w:hyperlink>
    </w:p>
    <w:p w:rsidR="00EC5BB5" w:rsidRDefault="00CA0BDE">
      <w:pPr>
        <w:pStyle w:val="30"/>
        <w:tabs>
          <w:tab w:val="right" w:leader="dot" w:pos="9355"/>
        </w:tabs>
      </w:pPr>
      <w:hyperlink w:anchor="_Toc49" w:tooltip="#_Toc49" w:history="1">
        <w:r>
          <w:rPr>
            <w:rStyle w:val="ad"/>
          </w:rPr>
          <w:t xml:space="preserve">2. </w:t>
        </w:r>
        <w:r>
          <w:rPr>
            <w:rStyle w:val="ad"/>
          </w:rPr>
          <w:t>用于代谢组数据分析</w:t>
        </w:r>
        <w:r>
          <w:tab/>
        </w:r>
        <w:r>
          <w:fldChar w:fldCharType="begin"/>
        </w:r>
        <w:r>
          <w:instrText>PAGEREF _Toc49 \h</w:instrText>
        </w:r>
        <w:r>
          <w:fldChar w:fldCharType="separate"/>
        </w:r>
        <w:r>
          <w:t>41</w:t>
        </w:r>
        <w:r>
          <w:fldChar w:fldCharType="end"/>
        </w:r>
      </w:hyperlink>
    </w:p>
    <w:p w:rsidR="00EC5BB5" w:rsidRDefault="00CA0BDE">
      <w:pPr>
        <w:pStyle w:val="10"/>
        <w:tabs>
          <w:tab w:val="right" w:leader="dot" w:pos="9355"/>
        </w:tabs>
      </w:pPr>
      <w:hyperlink w:anchor="_Toc50" w:tooltip="#_Toc50" w:history="1">
        <w:r>
          <w:rPr>
            <w:rStyle w:val="ad"/>
          </w:rPr>
          <w:t>三、小结</w:t>
        </w:r>
        <w:r>
          <w:tab/>
        </w:r>
        <w:r>
          <w:fldChar w:fldCharType="begin"/>
        </w:r>
        <w:r>
          <w:instrText>PAGEREF _Toc50 \h</w:instrText>
        </w:r>
        <w:r>
          <w:fldChar w:fldCharType="separate"/>
        </w:r>
        <w:r>
          <w:t>42</w:t>
        </w:r>
        <w:r>
          <w:fldChar w:fldCharType="end"/>
        </w:r>
      </w:hyperlink>
    </w:p>
    <w:p w:rsidR="00EC5BB5" w:rsidRDefault="00CA0BDE">
      <w:pPr>
        <w:pStyle w:val="10"/>
        <w:tabs>
          <w:tab w:val="right" w:leader="dot" w:pos="9355"/>
        </w:tabs>
      </w:pPr>
      <w:hyperlink w:anchor="_Toc51" w:tooltip="#_Toc51" w:history="1">
        <w:r>
          <w:rPr>
            <w:rStyle w:val="ad"/>
          </w:rPr>
          <w:t>第三部分</w:t>
        </w:r>
        <w:r>
          <w:rPr>
            <w:rStyle w:val="ad"/>
          </w:rPr>
          <w:t xml:space="preserve"> MCnebula</w:t>
        </w:r>
        <w:r>
          <w:rPr>
            <w:rStyle w:val="ad"/>
          </w:rPr>
          <w:t>分析血清代谢组</w:t>
        </w:r>
        <w:r>
          <w:tab/>
        </w:r>
        <w:r>
          <w:fldChar w:fldCharType="begin"/>
        </w:r>
        <w:r>
          <w:instrText>PAGEREF _Toc51 \h</w:instrText>
        </w:r>
        <w:r>
          <w:fldChar w:fldCharType="separate"/>
        </w:r>
        <w:r>
          <w:t>42</w:t>
        </w:r>
        <w:r>
          <w:fldChar w:fldCharType="end"/>
        </w:r>
      </w:hyperlink>
    </w:p>
    <w:p w:rsidR="00EC5BB5" w:rsidRDefault="00CA0BDE">
      <w:pPr>
        <w:pStyle w:val="10"/>
        <w:tabs>
          <w:tab w:val="right" w:leader="dot" w:pos="9355"/>
        </w:tabs>
      </w:pPr>
      <w:hyperlink w:anchor="_Toc52" w:tooltip="#_Toc52" w:history="1">
        <w:r>
          <w:rPr>
            <w:rStyle w:val="ad"/>
          </w:rPr>
          <w:t>一、材料与方法</w:t>
        </w:r>
        <w:r>
          <w:tab/>
        </w:r>
        <w:r>
          <w:fldChar w:fldCharType="begin"/>
        </w:r>
        <w:r>
          <w:instrText>PAGEREF _Toc52 \h</w:instrText>
        </w:r>
        <w:r>
          <w:fldChar w:fldCharType="separate"/>
        </w:r>
        <w:r>
          <w:t>42</w:t>
        </w:r>
        <w:r>
          <w:fldChar w:fldCharType="end"/>
        </w:r>
      </w:hyperlink>
    </w:p>
    <w:p w:rsidR="00EC5BB5" w:rsidRDefault="00CA0BDE">
      <w:pPr>
        <w:pStyle w:val="20"/>
        <w:tabs>
          <w:tab w:val="right" w:leader="dot" w:pos="9355"/>
        </w:tabs>
      </w:pPr>
      <w:hyperlink w:anchor="_Toc53" w:tooltip="#_Toc53" w:history="1">
        <w:r>
          <w:rPr>
            <w:rStyle w:val="ad"/>
          </w:rPr>
          <w:t>（一）实验材料</w:t>
        </w:r>
        <w:r>
          <w:tab/>
        </w:r>
        <w:r>
          <w:fldChar w:fldCharType="begin"/>
        </w:r>
        <w:r>
          <w:instrText>PAGEREF _Toc53 \h</w:instrText>
        </w:r>
        <w:r>
          <w:fldChar w:fldCharType="separate"/>
        </w:r>
        <w:r>
          <w:t>42</w:t>
        </w:r>
        <w:r>
          <w:fldChar w:fldCharType="end"/>
        </w:r>
      </w:hyperlink>
    </w:p>
    <w:p w:rsidR="00EC5BB5" w:rsidRDefault="00CA0BDE">
      <w:pPr>
        <w:pStyle w:val="20"/>
        <w:tabs>
          <w:tab w:val="right" w:leader="dot" w:pos="9355"/>
        </w:tabs>
      </w:pPr>
      <w:hyperlink w:anchor="_Toc54" w:tooltip="#_Toc54" w:history="1">
        <w:r>
          <w:rPr>
            <w:rStyle w:val="ad"/>
          </w:rPr>
          <w:t>（二）实验方法</w:t>
        </w:r>
        <w:r>
          <w:tab/>
        </w:r>
        <w:r>
          <w:fldChar w:fldCharType="begin"/>
        </w:r>
        <w:r>
          <w:instrText>PAGEREF _Toc54 \h</w:instrText>
        </w:r>
        <w:r>
          <w:fldChar w:fldCharType="separate"/>
        </w:r>
        <w:r>
          <w:t>43</w:t>
        </w:r>
        <w:r>
          <w:fldChar w:fldCharType="end"/>
        </w:r>
      </w:hyperlink>
    </w:p>
    <w:p w:rsidR="00EC5BB5" w:rsidRDefault="00CA0BDE">
      <w:pPr>
        <w:pStyle w:val="10"/>
        <w:tabs>
          <w:tab w:val="right" w:leader="dot" w:pos="9355"/>
        </w:tabs>
      </w:pPr>
      <w:hyperlink w:anchor="_Toc55" w:tooltip="#_Toc55" w:history="1">
        <w:r>
          <w:rPr>
            <w:rStyle w:val="ad"/>
          </w:rPr>
          <w:t>二、结果</w:t>
        </w:r>
        <w:r>
          <w:tab/>
        </w:r>
        <w:r>
          <w:fldChar w:fldCharType="begin"/>
        </w:r>
        <w:r>
          <w:instrText>PAGEREF _Toc55 \h</w:instrText>
        </w:r>
        <w:r>
          <w:fldChar w:fldCharType="separate"/>
        </w:r>
        <w:r>
          <w:t>43</w:t>
        </w:r>
        <w:r>
          <w:fldChar w:fldCharType="end"/>
        </w:r>
      </w:hyperlink>
    </w:p>
    <w:p w:rsidR="00EC5BB5" w:rsidRDefault="00CA0BDE">
      <w:pPr>
        <w:pStyle w:val="20"/>
        <w:tabs>
          <w:tab w:val="right" w:leader="dot" w:pos="9355"/>
        </w:tabs>
      </w:pPr>
      <w:hyperlink w:anchor="_Toc56" w:tooltip="#_Toc56" w:history="1">
        <w:r>
          <w:rPr>
            <w:rStyle w:val="ad"/>
          </w:rPr>
          <w:t>（一）</w:t>
        </w:r>
        <w:r>
          <w:rPr>
            <w:rStyle w:val="ad"/>
          </w:rPr>
          <w:t>MCnebula</w:t>
        </w:r>
        <w:r>
          <w:rPr>
            <w:rStyle w:val="ad"/>
          </w:rPr>
          <w:t>对血清数据集的整体分析</w:t>
        </w:r>
        <w:r>
          <w:tab/>
        </w:r>
        <w:r>
          <w:fldChar w:fldCharType="begin"/>
        </w:r>
        <w:r>
          <w:instrText>PAGEREF _Toc56 \h</w:instrText>
        </w:r>
        <w:r>
          <w:fldChar w:fldCharType="separate"/>
        </w:r>
        <w:r>
          <w:t>43</w:t>
        </w:r>
        <w:r>
          <w:fldChar w:fldCharType="end"/>
        </w:r>
      </w:hyperlink>
    </w:p>
    <w:p w:rsidR="00EC5BB5" w:rsidRDefault="00CA0BDE">
      <w:pPr>
        <w:pStyle w:val="20"/>
        <w:tabs>
          <w:tab w:val="right" w:leader="dot" w:pos="9355"/>
        </w:tabs>
      </w:pPr>
      <w:hyperlink w:anchor="_Toc57" w:tooltip="#_Toc57" w:history="1">
        <w:r>
          <w:rPr>
            <w:rStyle w:val="ad"/>
          </w:rPr>
          <w:t>（二）</w:t>
        </w:r>
        <w:r>
          <w:rPr>
            <w:rStyle w:val="ad"/>
          </w:rPr>
          <w:t>MCnebula</w:t>
        </w:r>
        <w:r>
          <w:rPr>
            <w:rStyle w:val="ad"/>
          </w:rPr>
          <w:t>对血清数据集的聚焦分析</w:t>
        </w:r>
        <w:r>
          <w:tab/>
        </w:r>
        <w:r>
          <w:fldChar w:fldCharType="begin"/>
        </w:r>
        <w:r>
          <w:instrText>PAGEREF _Toc57 \h</w:instrText>
        </w:r>
        <w:r>
          <w:fldChar w:fldCharType="separate"/>
        </w:r>
        <w:r>
          <w:t>47</w:t>
        </w:r>
        <w:r>
          <w:fldChar w:fldCharType="end"/>
        </w:r>
      </w:hyperlink>
    </w:p>
    <w:p w:rsidR="00EC5BB5" w:rsidRDefault="00CA0BDE">
      <w:pPr>
        <w:pStyle w:val="20"/>
        <w:tabs>
          <w:tab w:val="right" w:leader="dot" w:pos="9355"/>
        </w:tabs>
      </w:pPr>
      <w:hyperlink w:anchor="_Toc58" w:tooltip="#_Toc58" w:history="1">
        <w:r>
          <w:rPr>
            <w:rStyle w:val="ad"/>
          </w:rPr>
          <w:t>（三）分析的报告和</w:t>
        </w:r>
        <w:r>
          <w:rPr>
            <w:rStyle w:val="ad"/>
          </w:rPr>
          <w:t>R</w:t>
        </w:r>
        <w:r>
          <w:rPr>
            <w:rStyle w:val="ad"/>
          </w:rPr>
          <w:t>代码</w:t>
        </w:r>
        <w:r>
          <w:tab/>
        </w:r>
        <w:r>
          <w:fldChar w:fldCharType="begin"/>
        </w:r>
        <w:r>
          <w:instrText>PAGEREF _Toc58 \h</w:instrText>
        </w:r>
        <w:r>
          <w:fldChar w:fldCharType="separate"/>
        </w:r>
        <w:r>
          <w:t>67</w:t>
        </w:r>
        <w:r>
          <w:fldChar w:fldCharType="end"/>
        </w:r>
      </w:hyperlink>
    </w:p>
    <w:p w:rsidR="00EC5BB5" w:rsidRDefault="00CA0BDE">
      <w:pPr>
        <w:pStyle w:val="10"/>
        <w:tabs>
          <w:tab w:val="right" w:leader="dot" w:pos="9355"/>
        </w:tabs>
      </w:pPr>
      <w:hyperlink w:anchor="_Toc59" w:tooltip="#_Toc59" w:history="1">
        <w:r>
          <w:rPr>
            <w:rStyle w:val="ad"/>
          </w:rPr>
          <w:t>三、小结</w:t>
        </w:r>
        <w:r>
          <w:tab/>
        </w:r>
        <w:r>
          <w:fldChar w:fldCharType="begin"/>
        </w:r>
        <w:r>
          <w:instrText>PAGEREF _Toc59 \h</w:instrText>
        </w:r>
        <w:r>
          <w:fldChar w:fldCharType="separate"/>
        </w:r>
        <w:r>
          <w:t>67</w:t>
        </w:r>
        <w:r>
          <w:fldChar w:fldCharType="end"/>
        </w:r>
      </w:hyperlink>
    </w:p>
    <w:p w:rsidR="00EC5BB5" w:rsidRDefault="00CA0BDE">
      <w:pPr>
        <w:pStyle w:val="10"/>
        <w:tabs>
          <w:tab w:val="right" w:leader="dot" w:pos="9355"/>
        </w:tabs>
      </w:pPr>
      <w:hyperlink w:anchor="_Toc60" w:tooltip="#_Toc60" w:history="1">
        <w:r>
          <w:rPr>
            <w:rStyle w:val="ad"/>
          </w:rPr>
          <w:t>第四部分</w:t>
        </w:r>
        <w:r>
          <w:rPr>
            <w:rStyle w:val="ad"/>
          </w:rPr>
          <w:t xml:space="preserve"> MCnebula</w:t>
        </w:r>
        <w:r>
          <w:rPr>
            <w:rStyle w:val="ad"/>
          </w:rPr>
          <w:t>分析炮制中药</w:t>
        </w:r>
        <w:r>
          <w:tab/>
        </w:r>
        <w:r>
          <w:fldChar w:fldCharType="begin"/>
        </w:r>
        <w:r>
          <w:instrText>PAGEREF _Toc60 \h</w:instrText>
        </w:r>
        <w:r>
          <w:fldChar w:fldCharType="separate"/>
        </w:r>
        <w:r>
          <w:t>68</w:t>
        </w:r>
        <w:r>
          <w:fldChar w:fldCharType="end"/>
        </w:r>
      </w:hyperlink>
    </w:p>
    <w:p w:rsidR="00EC5BB5" w:rsidRDefault="00CA0BDE">
      <w:pPr>
        <w:pStyle w:val="10"/>
        <w:tabs>
          <w:tab w:val="right" w:leader="dot" w:pos="9355"/>
        </w:tabs>
      </w:pPr>
      <w:hyperlink w:anchor="_Toc61" w:tooltip="#_Toc61" w:history="1">
        <w:r>
          <w:rPr>
            <w:rStyle w:val="ad"/>
          </w:rPr>
          <w:t>一、材料与方法</w:t>
        </w:r>
        <w:r>
          <w:tab/>
        </w:r>
        <w:r>
          <w:fldChar w:fldCharType="begin"/>
        </w:r>
        <w:r>
          <w:instrText>PAGEREF _Toc61 \h</w:instrText>
        </w:r>
        <w:r>
          <w:fldChar w:fldCharType="separate"/>
        </w:r>
        <w:r>
          <w:t>68</w:t>
        </w:r>
        <w:r>
          <w:fldChar w:fldCharType="end"/>
        </w:r>
      </w:hyperlink>
    </w:p>
    <w:p w:rsidR="00EC5BB5" w:rsidRDefault="00CA0BDE">
      <w:pPr>
        <w:pStyle w:val="20"/>
        <w:tabs>
          <w:tab w:val="right" w:leader="dot" w:pos="9355"/>
        </w:tabs>
      </w:pPr>
      <w:hyperlink w:anchor="_Toc62" w:tooltip="#_Toc62" w:history="1">
        <w:r>
          <w:rPr>
            <w:rStyle w:val="ad"/>
          </w:rPr>
          <w:t>（一）实验材料</w:t>
        </w:r>
        <w:r>
          <w:tab/>
        </w:r>
        <w:r>
          <w:fldChar w:fldCharType="begin"/>
        </w:r>
        <w:r>
          <w:instrText>PAGEREF _Toc62 \h</w:instrText>
        </w:r>
        <w:r>
          <w:fldChar w:fldCharType="separate"/>
        </w:r>
        <w:r>
          <w:t>68</w:t>
        </w:r>
        <w:r>
          <w:fldChar w:fldCharType="end"/>
        </w:r>
      </w:hyperlink>
    </w:p>
    <w:p w:rsidR="00EC5BB5" w:rsidRDefault="00CA0BDE">
      <w:pPr>
        <w:pStyle w:val="20"/>
        <w:tabs>
          <w:tab w:val="right" w:leader="dot" w:pos="9355"/>
        </w:tabs>
      </w:pPr>
      <w:hyperlink w:anchor="_Toc63" w:tooltip="#_Toc63" w:history="1">
        <w:r>
          <w:rPr>
            <w:rStyle w:val="ad"/>
          </w:rPr>
          <w:t>（二）实验方法</w:t>
        </w:r>
        <w:r>
          <w:tab/>
        </w:r>
        <w:r>
          <w:fldChar w:fldCharType="begin"/>
        </w:r>
        <w:r>
          <w:instrText>PAGEREF _Toc63 \h</w:instrText>
        </w:r>
        <w:r>
          <w:fldChar w:fldCharType="separate"/>
        </w:r>
        <w:r>
          <w:t>68</w:t>
        </w:r>
        <w:r>
          <w:fldChar w:fldCharType="end"/>
        </w:r>
      </w:hyperlink>
    </w:p>
    <w:p w:rsidR="00EC5BB5" w:rsidRDefault="00CA0BDE">
      <w:pPr>
        <w:pStyle w:val="30"/>
        <w:tabs>
          <w:tab w:val="right" w:leader="dot" w:pos="9355"/>
        </w:tabs>
      </w:pPr>
      <w:hyperlink w:anchor="_Toc64" w:tooltip="#_Toc64" w:history="1">
        <w:r>
          <w:rPr>
            <w:rStyle w:val="ad"/>
          </w:rPr>
          <w:t xml:space="preserve">1. </w:t>
        </w:r>
        <w:r>
          <w:rPr>
            <w:rStyle w:val="ad"/>
          </w:rPr>
          <w:t>制备炮制前后的杜仲</w:t>
        </w:r>
        <w:r>
          <w:tab/>
        </w:r>
        <w:r>
          <w:fldChar w:fldCharType="begin"/>
        </w:r>
        <w:r>
          <w:instrText>PAGEREF _Toc64 \h</w:instrText>
        </w:r>
        <w:r>
          <w:fldChar w:fldCharType="separate"/>
        </w:r>
        <w:r>
          <w:t>68</w:t>
        </w:r>
        <w:r>
          <w:fldChar w:fldCharType="end"/>
        </w:r>
      </w:hyperlink>
    </w:p>
    <w:p w:rsidR="00EC5BB5" w:rsidRDefault="00CA0BDE">
      <w:pPr>
        <w:pStyle w:val="30"/>
        <w:tabs>
          <w:tab w:val="right" w:leader="dot" w:pos="9355"/>
        </w:tabs>
      </w:pPr>
      <w:hyperlink w:anchor="_Toc65" w:tooltip="#_Toc65" w:history="1">
        <w:r>
          <w:rPr>
            <w:rStyle w:val="ad"/>
          </w:rPr>
          <w:t xml:space="preserve">2. </w:t>
        </w:r>
        <w:r>
          <w:rPr>
            <w:rStyle w:val="ad"/>
          </w:rPr>
          <w:t>制备</w:t>
        </w:r>
        <w:r>
          <w:rPr>
            <w:rStyle w:val="ad"/>
          </w:rPr>
          <w:t>LC-MS</w:t>
        </w:r>
        <w:r>
          <w:rPr>
            <w:rStyle w:val="ad"/>
          </w:rPr>
          <w:t>的杜仲样品</w:t>
        </w:r>
        <w:r>
          <w:tab/>
        </w:r>
        <w:r>
          <w:fldChar w:fldCharType="begin"/>
        </w:r>
        <w:r>
          <w:instrText>PAGEREF _Toc65 \h</w:instrText>
        </w:r>
        <w:r>
          <w:fldChar w:fldCharType="separate"/>
        </w:r>
        <w:r>
          <w:t>68</w:t>
        </w:r>
        <w:r>
          <w:fldChar w:fldCharType="end"/>
        </w:r>
      </w:hyperlink>
    </w:p>
    <w:p w:rsidR="00EC5BB5" w:rsidRDefault="00CA0BDE">
      <w:pPr>
        <w:pStyle w:val="30"/>
        <w:tabs>
          <w:tab w:val="right" w:leader="dot" w:pos="9355"/>
        </w:tabs>
      </w:pPr>
      <w:hyperlink w:anchor="_Toc66" w:tooltip="#_Toc66" w:history="1">
        <w:r>
          <w:rPr>
            <w:rStyle w:val="ad"/>
          </w:rPr>
          <w:t>3. LC-MS/MS</w:t>
        </w:r>
        <w:r>
          <w:rPr>
            <w:rStyle w:val="ad"/>
          </w:rPr>
          <w:t>实验条件</w:t>
        </w:r>
        <w:r>
          <w:tab/>
        </w:r>
        <w:r>
          <w:fldChar w:fldCharType="begin"/>
        </w:r>
        <w:r>
          <w:instrText>PAGEREF _Toc66 \h</w:instrText>
        </w:r>
        <w:r>
          <w:fldChar w:fldCharType="separate"/>
        </w:r>
        <w:r>
          <w:t>68</w:t>
        </w:r>
        <w:r>
          <w:fldChar w:fldCharType="end"/>
        </w:r>
      </w:hyperlink>
    </w:p>
    <w:p w:rsidR="00EC5BB5" w:rsidRDefault="00CA0BDE">
      <w:pPr>
        <w:pStyle w:val="10"/>
        <w:tabs>
          <w:tab w:val="right" w:leader="dot" w:pos="9355"/>
        </w:tabs>
      </w:pPr>
      <w:hyperlink w:anchor="_Toc67" w:tooltip="#_Toc67" w:history="1">
        <w:r>
          <w:rPr>
            <w:rStyle w:val="ad"/>
          </w:rPr>
          <w:t>二、结果</w:t>
        </w:r>
        <w:r>
          <w:tab/>
        </w:r>
        <w:r>
          <w:fldChar w:fldCharType="begin"/>
        </w:r>
        <w:r>
          <w:instrText>PAGEREF _Toc67 \h</w:instrText>
        </w:r>
        <w:r>
          <w:fldChar w:fldCharType="separate"/>
        </w:r>
        <w:r>
          <w:t>69</w:t>
        </w:r>
        <w:r>
          <w:fldChar w:fldCharType="end"/>
        </w:r>
      </w:hyperlink>
    </w:p>
    <w:p w:rsidR="00EC5BB5" w:rsidRDefault="00CA0BDE">
      <w:pPr>
        <w:pStyle w:val="20"/>
        <w:tabs>
          <w:tab w:val="right" w:leader="dot" w:pos="9355"/>
        </w:tabs>
      </w:pPr>
      <w:hyperlink w:anchor="_Toc68" w:tooltip="#_Toc68" w:history="1">
        <w:r>
          <w:rPr>
            <w:rStyle w:val="ad"/>
          </w:rPr>
          <w:t>（一）</w:t>
        </w:r>
        <w:r>
          <w:rPr>
            <w:rStyle w:val="ad"/>
          </w:rPr>
          <w:t>MCnebula</w:t>
        </w:r>
        <w:r>
          <w:rPr>
            <w:rStyle w:val="ad"/>
          </w:rPr>
          <w:t>对中药数据集的基础分析</w:t>
        </w:r>
        <w:r>
          <w:tab/>
        </w:r>
        <w:r>
          <w:fldChar w:fldCharType="begin"/>
        </w:r>
        <w:r>
          <w:instrText>PAGEREF _Toc68 \h</w:instrText>
        </w:r>
        <w:r>
          <w:fldChar w:fldCharType="separate"/>
        </w:r>
        <w:r>
          <w:t>69</w:t>
        </w:r>
        <w:r>
          <w:fldChar w:fldCharType="end"/>
        </w:r>
      </w:hyperlink>
    </w:p>
    <w:p w:rsidR="00EC5BB5" w:rsidRDefault="00CA0BDE">
      <w:pPr>
        <w:pStyle w:val="20"/>
        <w:tabs>
          <w:tab w:val="right" w:leader="dot" w:pos="9355"/>
        </w:tabs>
      </w:pPr>
      <w:hyperlink w:anchor="_Toc69" w:tooltip="#_Toc69" w:history="1">
        <w:r>
          <w:rPr>
            <w:rStyle w:val="ad"/>
          </w:rPr>
          <w:t>（二）</w:t>
        </w:r>
        <w:r>
          <w:rPr>
            <w:rStyle w:val="ad"/>
          </w:rPr>
          <w:t>MCnebula</w:t>
        </w:r>
        <w:r>
          <w:rPr>
            <w:rStyle w:val="ad"/>
          </w:rPr>
          <w:t>对中药数据集的聚焦分析</w:t>
        </w:r>
        <w:r>
          <w:tab/>
        </w:r>
        <w:r>
          <w:fldChar w:fldCharType="begin"/>
        </w:r>
        <w:r>
          <w:instrText>PAGEREF _Toc69 \h</w:instrText>
        </w:r>
        <w:r>
          <w:fldChar w:fldCharType="separate"/>
        </w:r>
        <w:r>
          <w:t>75</w:t>
        </w:r>
        <w:r>
          <w:fldChar w:fldCharType="end"/>
        </w:r>
      </w:hyperlink>
    </w:p>
    <w:p w:rsidR="00EC5BB5" w:rsidRDefault="00CA0BDE">
      <w:pPr>
        <w:pStyle w:val="20"/>
        <w:tabs>
          <w:tab w:val="right" w:leader="dot" w:pos="9355"/>
        </w:tabs>
      </w:pPr>
      <w:hyperlink w:anchor="_Toc70" w:tooltip="#_Toc70" w:history="1">
        <w:r>
          <w:rPr>
            <w:rStyle w:val="ad"/>
          </w:rPr>
          <w:t>（三）分析的报告和</w:t>
        </w:r>
        <w:r>
          <w:rPr>
            <w:rStyle w:val="ad"/>
          </w:rPr>
          <w:t>R</w:t>
        </w:r>
        <w:r>
          <w:rPr>
            <w:rStyle w:val="ad"/>
          </w:rPr>
          <w:t>代码</w:t>
        </w:r>
        <w:r>
          <w:tab/>
        </w:r>
        <w:r>
          <w:fldChar w:fldCharType="begin"/>
        </w:r>
        <w:r>
          <w:instrText>PAGEREF _Toc70 \h</w:instrText>
        </w:r>
        <w:r>
          <w:fldChar w:fldCharType="separate"/>
        </w:r>
        <w:r>
          <w:t>91</w:t>
        </w:r>
        <w:r>
          <w:fldChar w:fldCharType="end"/>
        </w:r>
      </w:hyperlink>
    </w:p>
    <w:p w:rsidR="00EC5BB5" w:rsidRDefault="00CA0BDE">
      <w:pPr>
        <w:pStyle w:val="10"/>
        <w:tabs>
          <w:tab w:val="right" w:leader="dot" w:pos="9355"/>
        </w:tabs>
      </w:pPr>
      <w:hyperlink w:anchor="_Toc71" w:tooltip="#_Toc71" w:history="1">
        <w:r>
          <w:rPr>
            <w:rStyle w:val="ad"/>
          </w:rPr>
          <w:t>三、小结</w:t>
        </w:r>
        <w:r>
          <w:tab/>
        </w:r>
        <w:r>
          <w:fldChar w:fldCharType="begin"/>
        </w:r>
        <w:r>
          <w:instrText>PAGEREF _Toc71 \h</w:instrText>
        </w:r>
        <w:r>
          <w:fldChar w:fldCharType="separate"/>
        </w:r>
        <w:r>
          <w:t>91</w:t>
        </w:r>
        <w:r>
          <w:fldChar w:fldCharType="end"/>
        </w:r>
      </w:hyperlink>
    </w:p>
    <w:p w:rsidR="00EC5BB5" w:rsidRDefault="00CA0BDE">
      <w:pPr>
        <w:pStyle w:val="10"/>
        <w:tabs>
          <w:tab w:val="right" w:leader="dot" w:pos="9355"/>
        </w:tabs>
      </w:pPr>
      <w:hyperlink w:anchor="_Toc72" w:tooltip="#_Toc72" w:history="1">
        <w:r>
          <w:rPr>
            <w:rStyle w:val="ad"/>
          </w:rPr>
          <w:t>结论</w:t>
        </w:r>
        <w:r>
          <w:tab/>
        </w:r>
        <w:r>
          <w:fldChar w:fldCharType="begin"/>
        </w:r>
        <w:r>
          <w:instrText>PAGEREF _Toc72 \h</w:instrText>
        </w:r>
        <w:r>
          <w:fldChar w:fldCharType="separate"/>
        </w:r>
        <w:r>
          <w:t>91</w:t>
        </w:r>
        <w:r>
          <w:fldChar w:fldCharType="end"/>
        </w:r>
      </w:hyperlink>
    </w:p>
    <w:p w:rsidR="00EC5BB5" w:rsidRDefault="00CA0BDE">
      <w:pPr>
        <w:pStyle w:val="10"/>
        <w:tabs>
          <w:tab w:val="right" w:leader="dot" w:pos="9355"/>
        </w:tabs>
      </w:pPr>
      <w:hyperlink w:anchor="_Toc73" w:tooltip="#_Toc73" w:history="1">
        <w:r>
          <w:rPr>
            <w:rStyle w:val="ad"/>
          </w:rPr>
          <w:t>创新点</w:t>
        </w:r>
        <w:r>
          <w:tab/>
        </w:r>
        <w:r>
          <w:fldChar w:fldCharType="begin"/>
        </w:r>
        <w:r>
          <w:instrText>PAGEREF _Toc73 \h</w:instrText>
        </w:r>
        <w:r>
          <w:fldChar w:fldCharType="separate"/>
        </w:r>
        <w:r>
          <w:t>93</w:t>
        </w:r>
        <w:r>
          <w:fldChar w:fldCharType="end"/>
        </w:r>
      </w:hyperlink>
    </w:p>
    <w:p w:rsidR="00EC5BB5" w:rsidRDefault="00CA0BDE">
      <w:pPr>
        <w:pStyle w:val="10"/>
        <w:tabs>
          <w:tab w:val="right" w:leader="dot" w:pos="9355"/>
        </w:tabs>
      </w:pPr>
      <w:hyperlink w:anchor="_Toc74" w:tooltip="#_Toc74" w:history="1">
        <w:r>
          <w:rPr>
            <w:rStyle w:val="ad"/>
          </w:rPr>
          <w:t>参考文献</w:t>
        </w:r>
        <w:r>
          <w:tab/>
        </w:r>
        <w:r>
          <w:fldChar w:fldCharType="begin"/>
        </w:r>
        <w:r>
          <w:instrText>PAGEREF _Toc74 \h</w:instrText>
        </w:r>
        <w:r>
          <w:fldChar w:fldCharType="separate"/>
        </w:r>
        <w:r>
          <w:t>94</w:t>
        </w:r>
        <w:r>
          <w:fldChar w:fldCharType="end"/>
        </w:r>
      </w:hyperlink>
    </w:p>
    <w:p w:rsidR="00EC5BB5" w:rsidRDefault="00CA0BDE">
      <w:pPr>
        <w:pStyle w:val="10"/>
        <w:tabs>
          <w:tab w:val="right" w:leader="dot" w:pos="9355"/>
        </w:tabs>
      </w:pPr>
      <w:hyperlink w:anchor="_Toc75" w:tooltip="#_Toc75" w:history="1">
        <w:r>
          <w:rPr>
            <w:rStyle w:val="ad"/>
          </w:rPr>
          <w:t>致谢</w:t>
        </w:r>
        <w:r>
          <w:tab/>
        </w:r>
        <w:r>
          <w:fldChar w:fldCharType="begin"/>
        </w:r>
        <w:r>
          <w:instrText>PAGEREF _Toc75 \h</w:instrText>
        </w:r>
        <w:r>
          <w:fldChar w:fldCharType="separate"/>
        </w:r>
        <w:r>
          <w:t>100</w:t>
        </w:r>
        <w:r>
          <w:fldChar w:fldCharType="end"/>
        </w:r>
      </w:hyperlink>
    </w:p>
    <w:p w:rsidR="00EC5BB5" w:rsidRDefault="00CA0BDE">
      <w:pPr>
        <w:pStyle w:val="10"/>
        <w:tabs>
          <w:tab w:val="right" w:leader="dot" w:pos="9355"/>
        </w:tabs>
      </w:pPr>
      <w:hyperlink w:anchor="_Toc76" w:tooltip="#_Toc76" w:history="1">
        <w:r>
          <w:rPr>
            <w:rStyle w:val="ad"/>
          </w:rPr>
          <w:t>文献综述</w:t>
        </w:r>
        <w:r>
          <w:tab/>
        </w:r>
        <w:r>
          <w:fldChar w:fldCharType="begin"/>
        </w:r>
        <w:r>
          <w:instrText>PAGEREF _Toc76 \h</w:instrText>
        </w:r>
        <w:r>
          <w:fldChar w:fldCharType="separate"/>
        </w:r>
        <w:r>
          <w:t>102</w:t>
        </w:r>
        <w:r>
          <w:fldChar w:fldCharType="end"/>
        </w:r>
      </w:hyperlink>
    </w:p>
    <w:p w:rsidR="00EC5BB5" w:rsidRDefault="00CA0BDE">
      <w:pPr>
        <w:pStyle w:val="10"/>
        <w:tabs>
          <w:tab w:val="right" w:leader="dot" w:pos="9355"/>
        </w:tabs>
      </w:pPr>
      <w:hyperlink w:anchor="_Toc77" w:tooltip="#_Toc77" w:history="1">
        <w:r>
          <w:rPr>
            <w:rStyle w:val="ad"/>
          </w:rPr>
          <w:t>中文摘要</w:t>
        </w:r>
        <w:r>
          <w:tab/>
        </w:r>
        <w:r>
          <w:fldChar w:fldCharType="begin"/>
        </w:r>
        <w:r>
          <w:instrText>PAGEREF _Toc77 \h</w:instrText>
        </w:r>
        <w:r>
          <w:fldChar w:fldCharType="separate"/>
        </w:r>
        <w:r>
          <w:t>102</w:t>
        </w:r>
        <w:r>
          <w:fldChar w:fldCharType="end"/>
        </w:r>
      </w:hyperlink>
    </w:p>
    <w:p w:rsidR="00EC5BB5" w:rsidRDefault="00CA0BDE">
      <w:pPr>
        <w:pStyle w:val="10"/>
        <w:tabs>
          <w:tab w:val="right" w:leader="dot" w:pos="9355"/>
        </w:tabs>
      </w:pPr>
      <w:hyperlink w:anchor="_Toc78" w:tooltip="#_Toc78" w:history="1">
        <w:r>
          <w:rPr>
            <w:rStyle w:val="ad"/>
          </w:rPr>
          <w:t>ABSTRACT</w:t>
        </w:r>
        <w:r>
          <w:tab/>
        </w:r>
        <w:r>
          <w:fldChar w:fldCharType="begin"/>
        </w:r>
        <w:r>
          <w:instrText>PAGEREF _Toc78 \h</w:instrText>
        </w:r>
        <w:r>
          <w:fldChar w:fldCharType="separate"/>
        </w:r>
        <w:r>
          <w:t>102</w:t>
        </w:r>
        <w:r>
          <w:fldChar w:fldCharType="end"/>
        </w:r>
      </w:hyperlink>
    </w:p>
    <w:p w:rsidR="00EC5BB5" w:rsidRDefault="00CA0BDE">
      <w:pPr>
        <w:pStyle w:val="10"/>
        <w:tabs>
          <w:tab w:val="right" w:leader="dot" w:pos="9355"/>
        </w:tabs>
      </w:pPr>
      <w:hyperlink w:anchor="_Toc79" w:tooltip="#_Toc79" w:history="1">
        <w:r>
          <w:rPr>
            <w:rStyle w:val="ad"/>
          </w:rPr>
          <w:t>前言</w:t>
        </w:r>
        <w:r>
          <w:tab/>
        </w:r>
        <w:r>
          <w:fldChar w:fldCharType="begin"/>
        </w:r>
        <w:r>
          <w:instrText>PAGEREF _Toc79 \h</w:instrText>
        </w:r>
        <w:r>
          <w:fldChar w:fldCharType="separate"/>
        </w:r>
        <w:r>
          <w:t>102</w:t>
        </w:r>
        <w:r>
          <w:fldChar w:fldCharType="end"/>
        </w:r>
      </w:hyperlink>
    </w:p>
    <w:p w:rsidR="00EC5BB5" w:rsidRDefault="00CA0BDE">
      <w:pPr>
        <w:pStyle w:val="30"/>
        <w:tabs>
          <w:tab w:val="right" w:leader="dot" w:pos="9355"/>
        </w:tabs>
      </w:pPr>
      <w:hyperlink w:anchor="_Toc80" w:tooltip="#_Toc80" w:history="1">
        <w:r>
          <w:rPr>
            <w:rStyle w:val="ad"/>
          </w:rPr>
          <w:t xml:space="preserve">1. </w:t>
        </w:r>
        <w:r>
          <w:rPr>
            <w:rStyle w:val="ad"/>
          </w:rPr>
          <w:t>非靶向</w:t>
        </w:r>
        <w:r>
          <w:rPr>
            <w:rStyle w:val="ad"/>
          </w:rPr>
          <w:t>LC-MS</w:t>
        </w:r>
        <w:r>
          <w:rPr>
            <w:rStyle w:val="ad"/>
          </w:rPr>
          <w:t>的</w:t>
        </w:r>
        <w:r>
          <w:rPr>
            <w:rStyle w:val="ad"/>
          </w:rPr>
          <w:t xml:space="preserve"> ‘Features’ </w:t>
        </w:r>
        <w:r>
          <w:rPr>
            <w:rStyle w:val="ad"/>
          </w:rPr>
          <w:t>检测</w:t>
        </w:r>
        <w:r>
          <w:tab/>
        </w:r>
        <w:r>
          <w:fldChar w:fldCharType="begin"/>
        </w:r>
        <w:r>
          <w:instrText>PAGEREF _Toc80 \h</w:instrText>
        </w:r>
        <w:r>
          <w:fldChar w:fldCharType="separate"/>
        </w:r>
        <w:r>
          <w:t>103</w:t>
        </w:r>
        <w:r>
          <w:fldChar w:fldCharType="end"/>
        </w:r>
      </w:hyperlink>
    </w:p>
    <w:p w:rsidR="00EC5BB5" w:rsidRDefault="00CA0BDE">
      <w:pPr>
        <w:pStyle w:val="30"/>
        <w:tabs>
          <w:tab w:val="right" w:leader="dot" w:pos="9355"/>
        </w:tabs>
      </w:pPr>
      <w:hyperlink w:anchor="_Toc81" w:tooltip="#_Toc81" w:history="1">
        <w:r>
          <w:rPr>
            <w:rStyle w:val="ad"/>
          </w:rPr>
          <w:t>2. MS/MS</w:t>
        </w:r>
        <w:r>
          <w:rPr>
            <w:rStyle w:val="ad"/>
          </w:rPr>
          <w:t>光谱的鉴定</w:t>
        </w:r>
        <w:r>
          <w:tab/>
        </w:r>
        <w:r>
          <w:fldChar w:fldCharType="begin"/>
        </w:r>
        <w:r>
          <w:instrText>PAGEREF _Toc81 \h</w:instrText>
        </w:r>
        <w:r>
          <w:fldChar w:fldCharType="separate"/>
        </w:r>
        <w:r>
          <w:t>104</w:t>
        </w:r>
        <w:r>
          <w:fldChar w:fldCharType="end"/>
        </w:r>
      </w:hyperlink>
    </w:p>
    <w:p w:rsidR="00EC5BB5" w:rsidRDefault="00CA0BDE">
      <w:pPr>
        <w:pStyle w:val="30"/>
        <w:tabs>
          <w:tab w:val="right" w:leader="dot" w:pos="9355"/>
        </w:tabs>
      </w:pPr>
      <w:hyperlink w:anchor="_Toc82" w:tooltip="#_Toc82" w:history="1">
        <w:r>
          <w:rPr>
            <w:rStyle w:val="ad"/>
          </w:rPr>
          <w:t xml:space="preserve">3. </w:t>
        </w:r>
        <w:r>
          <w:rPr>
            <w:rStyle w:val="ad"/>
          </w:rPr>
          <w:t>非靶向</w:t>
        </w:r>
        <w:r>
          <w:rPr>
            <w:rStyle w:val="ad"/>
          </w:rPr>
          <w:t>LC-MS</w:t>
        </w:r>
        <w:r>
          <w:rPr>
            <w:rStyle w:val="ad"/>
          </w:rPr>
          <w:t>的半定量分析</w:t>
        </w:r>
        <w:r>
          <w:rPr>
            <w:rStyle w:val="ad"/>
          </w:rPr>
          <w:t>——Statistic Analysis</w:t>
        </w:r>
        <w:r>
          <w:rPr>
            <w:rStyle w:val="ad"/>
          </w:rPr>
          <w:t>与</w:t>
        </w:r>
        <w:r>
          <w:rPr>
            <w:rStyle w:val="ad"/>
          </w:rPr>
          <w:t>Feature selection</w:t>
        </w:r>
        <w:r>
          <w:tab/>
        </w:r>
        <w:r>
          <w:fldChar w:fldCharType="begin"/>
        </w:r>
        <w:r>
          <w:instrText>PAGEREF _Toc82 \h</w:instrText>
        </w:r>
        <w:r>
          <w:fldChar w:fldCharType="separate"/>
        </w:r>
        <w:r>
          <w:t>105</w:t>
        </w:r>
        <w:r>
          <w:fldChar w:fldCharType="end"/>
        </w:r>
      </w:hyperlink>
    </w:p>
    <w:p w:rsidR="00EC5BB5" w:rsidRDefault="00CA0BDE">
      <w:pPr>
        <w:pStyle w:val="30"/>
        <w:tabs>
          <w:tab w:val="right" w:leader="dot" w:pos="9355"/>
        </w:tabs>
      </w:pPr>
      <w:hyperlink w:anchor="_Toc83" w:tooltip="#_Toc83" w:history="1">
        <w:r>
          <w:rPr>
            <w:rStyle w:val="ad"/>
          </w:rPr>
          <w:t>4. LC-MS/MS</w:t>
        </w:r>
        <w:r>
          <w:rPr>
            <w:rStyle w:val="ad"/>
          </w:rPr>
          <w:t>与分子网络</w:t>
        </w:r>
        <w:r>
          <w:tab/>
        </w:r>
        <w:r>
          <w:fldChar w:fldCharType="begin"/>
        </w:r>
        <w:r>
          <w:instrText>PAGEREF _Toc83 \h</w:instrText>
        </w:r>
        <w:r>
          <w:fldChar w:fldCharType="separate"/>
        </w:r>
        <w:r>
          <w:t>106</w:t>
        </w:r>
        <w:r>
          <w:fldChar w:fldCharType="end"/>
        </w:r>
      </w:hyperlink>
    </w:p>
    <w:p w:rsidR="00EC5BB5" w:rsidRDefault="00CA0BDE">
      <w:pPr>
        <w:pStyle w:val="10"/>
        <w:tabs>
          <w:tab w:val="right" w:leader="dot" w:pos="9355"/>
        </w:tabs>
      </w:pPr>
      <w:hyperlink w:anchor="_Toc84" w:tooltip="#_Toc84" w:history="1">
        <w:r>
          <w:rPr>
            <w:rStyle w:val="ad"/>
          </w:rPr>
          <w:t>小结</w:t>
        </w:r>
        <w:r>
          <w:tab/>
        </w:r>
        <w:r>
          <w:fldChar w:fldCharType="begin"/>
        </w:r>
        <w:r>
          <w:instrText>PAGEREF _Toc84 \h</w:instrText>
        </w:r>
        <w:r>
          <w:fldChar w:fldCharType="separate"/>
        </w:r>
        <w:r>
          <w:t>107</w:t>
        </w:r>
        <w:r>
          <w:fldChar w:fldCharType="end"/>
        </w:r>
      </w:hyperlink>
    </w:p>
    <w:p w:rsidR="00EC5BB5" w:rsidRDefault="00CA0BDE">
      <w:pPr>
        <w:pStyle w:val="10"/>
        <w:tabs>
          <w:tab w:val="right" w:leader="dot" w:pos="9355"/>
        </w:tabs>
      </w:pPr>
      <w:hyperlink w:anchor="_Toc85" w:tooltip="#_Toc85" w:history="1">
        <w:r>
          <w:rPr>
            <w:rStyle w:val="ad"/>
          </w:rPr>
          <w:t>参考文献</w:t>
        </w:r>
        <w:r>
          <w:tab/>
        </w:r>
        <w:r>
          <w:fldChar w:fldCharType="begin"/>
        </w:r>
        <w:r>
          <w:instrText>PAGEREF _Toc85 \h</w:instrText>
        </w:r>
        <w:r>
          <w:fldChar w:fldCharType="separate"/>
        </w:r>
        <w:r>
          <w:t>107</w:t>
        </w:r>
        <w:r>
          <w:fldChar w:fldCharType="end"/>
        </w:r>
      </w:hyperlink>
    </w:p>
    <w:p w:rsidR="00EC5BB5" w:rsidRDefault="00CA0BDE">
      <w:r>
        <w:fldChar w:fldCharType="end"/>
      </w:r>
    </w:p>
    <w:p w:rsidR="00EC5BB5" w:rsidRDefault="00CA0BDE">
      <w:r>
        <w:br w:type="page" w:clear="all"/>
      </w:r>
    </w:p>
    <w:p w:rsidR="00EC5BB5" w:rsidRDefault="00CA0BDE">
      <w:pPr>
        <w:pStyle w:val="1"/>
        <w:rPr>
          <w:lang w:eastAsia="zh-CN"/>
        </w:rPr>
      </w:pPr>
      <w:bookmarkStart w:id="0" w:name="_Toc1"/>
      <w:r>
        <w:rPr>
          <w:lang w:eastAsia="zh-CN"/>
        </w:rPr>
        <w:lastRenderedPageBreak/>
        <w:t>中文摘要</w:t>
      </w:r>
      <w:bookmarkEnd w:id="0"/>
    </w:p>
    <w:p w:rsidR="00EC5BB5" w:rsidRDefault="00CA0BDE">
      <w:pPr>
        <w:pStyle w:val="FirstParagraph"/>
        <w:rPr>
          <w:lang w:eastAsia="zh-CN"/>
        </w:rPr>
      </w:pPr>
      <w:r>
        <w:rPr>
          <w:b/>
          <w:bCs/>
          <w:lang w:eastAsia="zh-CN"/>
        </w:rPr>
        <w:t>目的：</w:t>
      </w:r>
      <w:r>
        <w:rPr>
          <w:lang w:eastAsia="zh-CN"/>
        </w:rPr>
        <w:t>建立适应当前人工智能技术于质谱领域发展的便捷</w:t>
      </w:r>
      <w:r>
        <w:rPr>
          <w:lang w:eastAsia="zh-CN"/>
        </w:rPr>
        <w:t>LC-MS/MS</w:t>
      </w:r>
      <w:r>
        <w:rPr>
          <w:lang w:eastAsia="zh-CN"/>
        </w:rPr>
        <w:t>分析技术。</w:t>
      </w:r>
    </w:p>
    <w:p w:rsidR="00EC5BB5" w:rsidRDefault="00CA0BDE">
      <w:pPr>
        <w:pStyle w:val="a0"/>
        <w:rPr>
          <w:lang w:eastAsia="zh-CN"/>
        </w:rPr>
      </w:pPr>
      <w:r>
        <w:rPr>
          <w:b/>
          <w:bCs/>
          <w:lang w:eastAsia="zh-CN"/>
        </w:rPr>
        <w:t>方法：</w:t>
      </w:r>
      <w:r>
        <w:rPr>
          <w:lang w:eastAsia="zh-CN"/>
        </w:rPr>
        <w:t>结合尖端的</w:t>
      </w:r>
      <w:r>
        <w:rPr>
          <w:lang w:eastAsia="zh-CN"/>
        </w:rPr>
        <w:t>SIRIUS</w:t>
      </w:r>
      <w:r>
        <w:rPr>
          <w:lang w:eastAsia="zh-CN"/>
        </w:rPr>
        <w:t>系列预测技术、分子网络可视化、统计筛选、</w:t>
      </w:r>
      <w:r>
        <w:rPr>
          <w:lang w:eastAsia="zh-CN"/>
        </w:rPr>
        <w:t>R</w:t>
      </w:r>
      <w:r>
        <w:rPr>
          <w:lang w:eastAsia="zh-CN"/>
        </w:rPr>
        <w:t>语言面向对象编程等技术，开发用于</w:t>
      </w:r>
      <w:r>
        <w:rPr>
          <w:lang w:eastAsia="zh-CN"/>
        </w:rPr>
        <w:t>LC-MS/MS</w:t>
      </w:r>
      <w:r>
        <w:rPr>
          <w:lang w:eastAsia="zh-CN"/>
        </w:rPr>
        <w:t>分析的工作流。</w:t>
      </w:r>
    </w:p>
    <w:p w:rsidR="00EC5BB5" w:rsidRDefault="00CA0BDE">
      <w:pPr>
        <w:pStyle w:val="a0"/>
        <w:rPr>
          <w:lang w:eastAsia="zh-CN"/>
        </w:rPr>
      </w:pPr>
      <w:r>
        <w:rPr>
          <w:b/>
          <w:bCs/>
        </w:rPr>
        <w:t>结果：</w:t>
      </w:r>
      <w:r>
        <w:t>名为</w:t>
      </w:r>
      <w:r>
        <w:t>MCnebula</w:t>
      </w:r>
      <w:r>
        <w:t>（</w:t>
      </w:r>
      <w:r>
        <w:t>Multiple-Chemical Nebula</w:t>
      </w:r>
      <w:r>
        <w:t>）的框架被建立，通过聚焦于关键化学类别和多维度的可视化，以促进质谱数据分析过程。它由三个重要步骤组成。</w:t>
      </w:r>
      <w:r>
        <w:t>(1</w:t>
      </w:r>
      <w:r>
        <w:t>）基于丰度的化学类（</w:t>
      </w:r>
      <w:r>
        <w:t>ABC</w:t>
      </w:r>
      <w:r>
        <w:t>，</w:t>
      </w:r>
      <w:r>
        <w:t>abundance-based classes</w:t>
      </w:r>
      <w:r>
        <w:t>）选择算法；（</w:t>
      </w:r>
      <w:r>
        <w:t>2</w:t>
      </w:r>
      <w:r>
        <w:t>）根据关键化学类别对</w:t>
      </w:r>
      <w:r>
        <w:t xml:space="preserve"> ‘Feature’ </w:t>
      </w:r>
      <w:r>
        <w:t>（化合物）进行归类；（</w:t>
      </w:r>
      <w:r>
        <w:t>3</w:t>
      </w:r>
      <w:r>
        <w:t>）可视化为多个</w:t>
      </w:r>
      <w:r>
        <w:t>Child-Nebulae</w:t>
      </w:r>
      <w:r>
        <w:t>（网络图）并注释以化学分类和结构等。</w:t>
      </w:r>
      <w:r>
        <w:rPr>
          <w:lang w:eastAsia="zh-CN"/>
        </w:rPr>
        <w:t>MCnebula</w:t>
      </w:r>
      <w:r>
        <w:rPr>
          <w:lang w:eastAsia="zh-CN"/>
        </w:rPr>
        <w:t>可以应用于探索超出参考光谱</w:t>
      </w:r>
      <w:proofErr w:type="gramStart"/>
      <w:r>
        <w:rPr>
          <w:lang w:eastAsia="zh-CN"/>
        </w:rPr>
        <w:t>库限制</w:t>
      </w:r>
      <w:proofErr w:type="gramEnd"/>
      <w:r>
        <w:rPr>
          <w:lang w:eastAsia="zh-CN"/>
        </w:rPr>
        <w:t>的未知化合物的分类和结构特征。此外，由于它具有</w:t>
      </w:r>
      <w:r>
        <w:rPr>
          <w:lang w:eastAsia="zh-CN"/>
        </w:rPr>
        <w:t>ABC</w:t>
      </w:r>
      <w:r>
        <w:rPr>
          <w:lang w:eastAsia="zh-CN"/>
        </w:rPr>
        <w:t>选择和可视化的功能，它对于通路分析和生物标志物的探索是直观和便捷的。</w:t>
      </w:r>
      <w:r>
        <w:rPr>
          <w:lang w:eastAsia="zh-CN"/>
        </w:rPr>
        <w:t>MCnebula</w:t>
      </w:r>
      <w:r>
        <w:rPr>
          <w:lang w:eastAsia="zh-CN"/>
        </w:rPr>
        <w:t>是以</w:t>
      </w:r>
      <w:r>
        <w:rPr>
          <w:lang w:eastAsia="zh-CN"/>
        </w:rPr>
        <w:t>R</w:t>
      </w:r>
      <w:r>
        <w:rPr>
          <w:lang w:eastAsia="zh-CN"/>
        </w:rPr>
        <w:t>语言实现的。在</w:t>
      </w:r>
      <w:r>
        <w:rPr>
          <w:lang w:eastAsia="zh-CN"/>
        </w:rPr>
        <w:t>R</w:t>
      </w:r>
      <w:r>
        <w:rPr>
          <w:lang w:eastAsia="zh-CN"/>
        </w:rPr>
        <w:t>语言包中提供了一系列工具，以促进</w:t>
      </w:r>
      <w:r>
        <w:rPr>
          <w:lang w:eastAsia="zh-CN"/>
        </w:rPr>
        <w:t>MCnebula</w:t>
      </w:r>
      <w:r>
        <w:rPr>
          <w:lang w:eastAsia="zh-CN"/>
        </w:rPr>
        <w:t>功能的下游分析，包括</w:t>
      </w:r>
      <w:r>
        <w:rPr>
          <w:lang w:eastAsia="zh-CN"/>
        </w:rPr>
        <w:t xml:space="preserve"> ‘Features’ </w:t>
      </w:r>
      <w:r>
        <w:rPr>
          <w:lang w:eastAsia="zh-CN"/>
        </w:rPr>
        <w:t>筛选（</w:t>
      </w:r>
      <w:r>
        <w:rPr>
          <w:lang w:eastAsia="zh-CN"/>
        </w:rPr>
        <w:t>Feature selection</w:t>
      </w:r>
      <w:r>
        <w:rPr>
          <w:lang w:eastAsia="zh-CN"/>
        </w:rPr>
        <w:t>）（主要为二元比较的统计分析）、</w:t>
      </w:r>
      <w:r>
        <w:rPr>
          <w:lang w:eastAsia="zh-CN"/>
        </w:rPr>
        <w:t>Top</w:t>
      </w:r>
      <w:proofErr w:type="gramStart"/>
      <w:r>
        <w:rPr>
          <w:lang w:eastAsia="zh-CN"/>
        </w:rPr>
        <w:t>’</w:t>
      </w:r>
      <w:proofErr w:type="gramEnd"/>
      <w:r>
        <w:rPr>
          <w:lang w:eastAsia="zh-CN"/>
        </w:rPr>
        <w:t xml:space="preserve"> Features</w:t>
      </w:r>
      <w:proofErr w:type="gramStart"/>
      <w:r>
        <w:rPr>
          <w:lang w:eastAsia="zh-CN"/>
        </w:rPr>
        <w:t>’</w:t>
      </w:r>
      <w:proofErr w:type="gramEnd"/>
      <w:r>
        <w:rPr>
          <w:lang w:eastAsia="zh-CN"/>
        </w:rPr>
        <w:t xml:space="preserve"> </w:t>
      </w:r>
      <w:r>
        <w:rPr>
          <w:lang w:eastAsia="zh-CN"/>
        </w:rPr>
        <w:t>的同类追踪、通路富集分析、</w:t>
      </w:r>
      <w:proofErr w:type="gramStart"/>
      <w:r>
        <w:rPr>
          <w:lang w:eastAsia="zh-CN"/>
        </w:rPr>
        <w:t>热图聚类分析</w:t>
      </w:r>
      <w:proofErr w:type="gramEnd"/>
      <w:r>
        <w:rPr>
          <w:lang w:eastAsia="zh-CN"/>
        </w:rPr>
        <w:t>、光谱可视化分析、化学信息查询和输出分析报告等。为了说明</w:t>
      </w:r>
      <w:r>
        <w:rPr>
          <w:lang w:eastAsia="zh-CN"/>
        </w:rPr>
        <w:t>MCnebula</w:t>
      </w:r>
      <w:r>
        <w:rPr>
          <w:lang w:eastAsia="zh-CN"/>
        </w:rPr>
        <w:t>的广泛用途，我们分析了人类血清</w:t>
      </w:r>
      <w:proofErr w:type="gramStart"/>
      <w:r>
        <w:rPr>
          <w:lang w:eastAsia="zh-CN"/>
        </w:rPr>
        <w:t>代谢组</w:t>
      </w:r>
      <w:proofErr w:type="gramEnd"/>
      <w:r>
        <w:rPr>
          <w:lang w:eastAsia="zh-CN"/>
        </w:rPr>
        <w:t>学数据集。结果表明，通过追踪潜在生物标志物的于</w:t>
      </w:r>
      <w:r>
        <w:rPr>
          <w:lang w:eastAsia="zh-CN"/>
        </w:rPr>
        <w:t>Child-Nebulae</w:t>
      </w:r>
      <w:r>
        <w:rPr>
          <w:lang w:eastAsia="zh-CN"/>
        </w:rPr>
        <w:t>，</w:t>
      </w:r>
      <w:r>
        <w:rPr>
          <w:lang w:eastAsia="zh-CN"/>
        </w:rPr>
        <w:t xml:space="preserve">‘Acyl carnitines’ </w:t>
      </w:r>
      <w:r>
        <w:rPr>
          <w:lang w:eastAsia="zh-CN"/>
        </w:rPr>
        <w:t>被筛选出来，这与此前的报道是一致的。我们还研究了一个植物来源的数据集，即杜仲（</w:t>
      </w:r>
      <w:r>
        <w:rPr>
          <w:i/>
          <w:iCs/>
          <w:lang w:eastAsia="zh-CN"/>
        </w:rPr>
        <w:t>E. ulmoides</w:t>
      </w:r>
      <w:r>
        <w:rPr>
          <w:lang w:eastAsia="zh-CN"/>
        </w:rPr>
        <w:t>），实现了快速的未知化合物注释和发现。</w:t>
      </w:r>
    </w:p>
    <w:p w:rsidR="00EC5BB5" w:rsidRDefault="00CA0BDE">
      <w:pPr>
        <w:pStyle w:val="a0"/>
        <w:rPr>
          <w:lang w:eastAsia="zh-CN"/>
        </w:rPr>
      </w:pPr>
      <w:r>
        <w:rPr>
          <w:b/>
          <w:bCs/>
          <w:lang w:eastAsia="zh-CN"/>
        </w:rPr>
        <w:t>结论：</w:t>
      </w:r>
      <w:r>
        <w:rPr>
          <w:lang w:eastAsia="zh-CN"/>
        </w:rPr>
        <w:t>MCnebula</w:t>
      </w:r>
      <w:r>
        <w:rPr>
          <w:lang w:eastAsia="zh-CN"/>
        </w:rPr>
        <w:t>工作流功能广泛，适应于复杂的</w:t>
      </w:r>
      <w:proofErr w:type="gramStart"/>
      <w:r>
        <w:rPr>
          <w:lang w:eastAsia="zh-CN"/>
        </w:rPr>
        <w:t>代谢组</w:t>
      </w:r>
      <w:proofErr w:type="gramEnd"/>
      <w:r>
        <w:rPr>
          <w:lang w:eastAsia="zh-CN"/>
        </w:rPr>
        <w:t>学数据分析和植物药数据分析。</w:t>
      </w:r>
    </w:p>
    <w:p w:rsidR="00EC5BB5" w:rsidRDefault="00CA0BDE">
      <w:pPr>
        <w:pStyle w:val="a0"/>
        <w:rPr>
          <w:lang w:eastAsia="zh-CN"/>
        </w:rPr>
      </w:pPr>
      <w:r>
        <w:rPr>
          <w:b/>
          <w:bCs/>
          <w:lang w:eastAsia="zh-CN"/>
        </w:rPr>
        <w:t>主题词：</w:t>
      </w:r>
      <w:r>
        <w:rPr>
          <w:lang w:eastAsia="zh-CN"/>
        </w:rPr>
        <w:t>质谱，可视化，化学类，鉴定，</w:t>
      </w:r>
      <w:r>
        <w:rPr>
          <w:lang w:eastAsia="zh-CN"/>
        </w:rPr>
        <w:t>MCnebula</w:t>
      </w:r>
    </w:p>
    <w:p w:rsidR="00EC5BB5" w:rsidRDefault="00CA0BDE">
      <w:pPr>
        <w:rPr>
          <w:lang w:eastAsia="zh-CN"/>
        </w:rPr>
      </w:pPr>
      <w:r>
        <w:rPr>
          <w:lang w:eastAsia="zh-CN"/>
        </w:rPr>
        <w:br w:type="page" w:clear="all"/>
      </w:r>
    </w:p>
    <w:p w:rsidR="00EC5BB5" w:rsidRDefault="00CA0BDE">
      <w:pPr>
        <w:pStyle w:val="1"/>
      </w:pPr>
      <w:bookmarkStart w:id="1" w:name="_Toc2"/>
      <w:r>
        <w:lastRenderedPageBreak/>
        <w:t>ABSTRACT</w:t>
      </w:r>
      <w:bookmarkEnd w:id="1"/>
    </w:p>
    <w:p w:rsidR="00EC5BB5" w:rsidRDefault="00CA0BDE">
      <w:pPr>
        <w:pStyle w:val="FirstParagraph"/>
      </w:pPr>
      <w:r>
        <w:rPr>
          <w:b/>
          <w:bCs/>
        </w:rPr>
        <w:t>Objective:</w:t>
      </w:r>
      <w:r>
        <w:t xml:space="preserve"> Establishing a convenient LC-MS/MS analysis technique adapted to the current development of artificial intelligence technology in the field of mass spectrometry.</w:t>
      </w:r>
    </w:p>
    <w:p w:rsidR="00EC5BB5" w:rsidRDefault="00CA0BDE">
      <w:pPr>
        <w:pStyle w:val="a0"/>
      </w:pPr>
      <w:r>
        <w:rPr>
          <w:b/>
          <w:bCs/>
        </w:rPr>
        <w:t>Methods</w:t>
      </w:r>
      <w:r>
        <w:t xml:space="preserve"> Combine cutting-edge predictive technologies of softwares of SIRIUS, visualization of molecular network, statistical screening, and object-oriented programming in R language to develop workflows for LC-MS/MS analysis.</w:t>
      </w:r>
    </w:p>
    <w:p w:rsidR="00EC5BB5" w:rsidRDefault="00CA0BDE">
      <w:pPr>
        <w:pStyle w:val="a0"/>
      </w:pPr>
      <w:r>
        <w:rPr>
          <w:b/>
          <w:bCs/>
        </w:rPr>
        <w:t>Results:</w:t>
      </w:r>
      <w:r>
        <w:t xml:space="preserve"> We established a framework called MCnebula</w:t>
      </w:r>
      <w:r>
        <w:t>（</w:t>
      </w:r>
      <w:r>
        <w:t>Multiple-Chemical nebula</w:t>
      </w:r>
      <w:r>
        <w:t>）</w:t>
      </w:r>
      <w:r>
        <w:t xml:space="preserve"> to facilitate mass spectrometry data analysis process by focusing on critical chemical classes and visualization in multiple dimensions. It consisted of three vital steps: (1) abundance-based classes (ABC) selection algorithm, (2) critical chemical classes to classify’ features’ (compounds), (3) visualization as multiple Child-Nebulae (network graph) with annotation, chemical classification and structure. Notably, MCnebula can be applied to explore classification and structural characteristic of unknown compounds that beyond the limit of spectral library. </w:t>
      </w:r>
      <w:proofErr w:type="gramStart"/>
      <w:r>
        <w:t>What’ s</w:t>
      </w:r>
      <w:proofErr w:type="gramEnd"/>
      <w:r>
        <w:t xml:space="preserve"> more, it is intuitive and convenient for pathway analysis and biomarker discovery due to its function of ABC selection and visualization. MCnebula was implemented in the R language. We provided a series of tools in the R packages to facilitate downstream analysis in a MCnebula-featured way, including feature selection (statistical analysis of binary comparisons), homology tracing of top features, pathway enrichment analysis, heat map clustering analysis, spectral visualization analysis, chemical information query and output analysis reports, etc. In order to illustrate the broad utility of MCnebula, we investigated a human-derived serum dataset for metabolomics analysis. The results indicated that’ Acyl carnitines’ were screened out by tracing structural classes of biomarkers which was consistent with the reference. We also investigated a plant-derived dataset of herbal </w:t>
      </w:r>
      <w:r>
        <w:rPr>
          <w:i/>
          <w:iCs/>
        </w:rPr>
        <w:t>E. ulmoides</w:t>
      </w:r>
      <w:r>
        <w:t xml:space="preserve"> to achieve a rapid unknown compound annotation and discovery.</w:t>
      </w:r>
    </w:p>
    <w:p w:rsidR="00EC5BB5" w:rsidRDefault="00CA0BDE">
      <w:pPr>
        <w:pStyle w:val="a0"/>
      </w:pPr>
      <w:r>
        <w:rPr>
          <w:b/>
          <w:bCs/>
        </w:rPr>
        <w:t>Conclusion:</w:t>
      </w:r>
      <w:r>
        <w:t xml:space="preserve"> MCnebula workflows are broadly powerful and adaptable to complex metabolomics data analysis and phytopharmaceutical data analysis.</w:t>
      </w:r>
    </w:p>
    <w:p w:rsidR="00EC5BB5" w:rsidRDefault="00CA0BDE">
      <w:pPr>
        <w:pStyle w:val="a0"/>
      </w:pPr>
      <w:r>
        <w:rPr>
          <w:b/>
          <w:bCs/>
        </w:rPr>
        <w:t>Keywords:</w:t>
      </w:r>
      <w:r>
        <w:t xml:space="preserve"> Mass spectrometry, visualization, chemical classes, identification, MCnebula</w:t>
      </w:r>
    </w:p>
    <w:p w:rsidR="00EC5BB5" w:rsidRDefault="00CA0BDE">
      <w:pPr>
        <w:jc w:val="center"/>
      </w:pPr>
      <w:r>
        <w:rPr>
          <w:noProof/>
          <w:lang w:eastAsia="zh-CN"/>
        </w:rPr>
        <w:drawing>
          <wp:inline distT="0" distB="0" distL="0" distR="0">
            <wp:extent cx="5669280" cy="2503170"/>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pic:blipFill>
                  <pic:spPr bwMode="auto">
                    <a:xfrm>
                      <a:off x="0" y="0"/>
                      <a:ext cx="78740" cy="34768"/>
                    </a:xfrm>
                    <a:prstGeom prst="rect">
                      <a:avLst/>
                    </a:prstGeom>
                    <a:noFill/>
                  </pic:spPr>
                </pic:pic>
              </a:graphicData>
            </a:graphic>
          </wp:inline>
        </w:drawing>
      </w:r>
    </w:p>
    <w:p w:rsidR="00EC5BB5" w:rsidRDefault="00CA0BDE">
      <w:pPr>
        <w:pStyle w:val="ImageCaption"/>
        <w:rPr>
          <w:lang w:eastAsia="zh-CN"/>
        </w:rPr>
      </w:pPr>
      <w:r>
        <w:rPr>
          <w:lang w:eastAsia="zh-CN"/>
        </w:rPr>
        <w:t>图</w:t>
      </w:r>
      <w:r>
        <w:fldChar w:fldCharType="begin"/>
      </w:r>
      <w:r>
        <w:rPr>
          <w:lang w:eastAsia="zh-CN"/>
        </w:rPr>
        <w:instrText>SEQ fig \* Arabic</w:instrText>
      </w:r>
      <w:r>
        <w:fldChar w:fldCharType="separate"/>
      </w:r>
      <w:r>
        <w:rPr>
          <w:lang w:eastAsia="zh-CN"/>
        </w:rPr>
        <w:t>1</w:t>
      </w:r>
      <w:r>
        <w:fldChar w:fldCharType="end"/>
      </w:r>
      <w:r>
        <w:rPr>
          <w:lang w:eastAsia="zh-CN"/>
        </w:rPr>
        <w:t xml:space="preserve"> </w:t>
      </w:r>
      <w:r>
        <w:rPr>
          <w:lang w:eastAsia="zh-CN"/>
        </w:rPr>
        <w:t>摘要图示</w:t>
      </w:r>
    </w:p>
    <w:p w:rsidR="00EC5BB5" w:rsidRDefault="00CA0BDE">
      <w:pPr>
        <w:rPr>
          <w:lang w:eastAsia="zh-CN"/>
        </w:rPr>
      </w:pPr>
      <w:r>
        <w:rPr>
          <w:lang w:eastAsia="zh-CN"/>
        </w:rPr>
        <w:lastRenderedPageBreak/>
        <w:br w:type="page" w:clear="all"/>
      </w:r>
    </w:p>
    <w:p w:rsidR="00EC5BB5" w:rsidRDefault="00CA0BDE">
      <w:pPr>
        <w:pStyle w:val="1"/>
        <w:rPr>
          <w:lang w:eastAsia="zh-CN"/>
        </w:rPr>
      </w:pPr>
      <w:bookmarkStart w:id="2" w:name="_Toc3"/>
      <w:commentRangeStart w:id="3"/>
      <w:r>
        <w:rPr>
          <w:lang w:eastAsia="zh-CN"/>
        </w:rPr>
        <w:lastRenderedPageBreak/>
        <w:t>前言</w:t>
      </w:r>
      <w:bookmarkEnd w:id="2"/>
      <w:commentRangeEnd w:id="3"/>
      <w:r>
        <w:rPr>
          <w:rStyle w:val="af6"/>
          <w:rFonts w:eastAsia="宋体" w:cstheme="minorBidi"/>
          <w:b w:val="0"/>
          <w:bCs w:val="0"/>
          <w:color w:val="auto"/>
        </w:rPr>
        <w:commentReference w:id="3"/>
      </w:r>
    </w:p>
    <w:p w:rsidR="00EC5BB5" w:rsidRDefault="00CA0BDE">
      <w:pPr>
        <w:pStyle w:val="FirstParagraph"/>
        <w:rPr>
          <w:lang w:eastAsia="zh-CN"/>
        </w:rPr>
      </w:pPr>
      <w:r>
        <w:rPr>
          <w:lang w:eastAsia="zh-CN"/>
        </w:rPr>
        <w:t xml:space="preserve">   </w:t>
      </w:r>
      <w:r>
        <w:rPr>
          <w:lang w:eastAsia="zh-CN"/>
        </w:rPr>
        <w:t>分析</w:t>
      </w:r>
      <w:proofErr w:type="gramStart"/>
      <w:r>
        <w:rPr>
          <w:lang w:eastAsia="zh-CN"/>
        </w:rPr>
        <w:t>非靶向</w:t>
      </w:r>
      <w:proofErr w:type="gramEnd"/>
      <w:r>
        <w:rPr>
          <w:lang w:eastAsia="zh-CN"/>
        </w:rPr>
        <w:t>LC-MS/MS</w:t>
      </w:r>
      <w:r>
        <w:rPr>
          <w:lang w:eastAsia="zh-CN"/>
        </w:rPr>
        <w:t>数据集是复杂的，由于数据量大、光谱复杂、化合物结构多样。在过去的几十年中，许多研究人员试图解决这些问题。许多技术软件或基于网络的界面被开发出来，为数据分析提供一站式的批量解决方案</w:t>
      </w:r>
      <w:r>
        <w:rPr>
          <w:vertAlign w:val="superscript"/>
          <w:lang w:eastAsia="zh-CN"/>
        </w:rPr>
        <w:t>[4,3,2,1]</w:t>
      </w:r>
      <w:r>
        <w:rPr>
          <w:lang w:eastAsia="zh-CN"/>
        </w:rPr>
        <w:t>。这些解决方案应用或建议了灵活的质谱处理工具或类似的算法</w:t>
      </w:r>
      <w:r>
        <w:rPr>
          <w:vertAlign w:val="superscript"/>
          <w:lang w:eastAsia="zh-CN"/>
        </w:rPr>
        <w:t>[8,7,6,5]</w:t>
      </w:r>
      <w:r>
        <w:rPr>
          <w:lang w:eastAsia="zh-CN"/>
        </w:rPr>
        <w:t>。为了</w:t>
      </w:r>
      <w:proofErr w:type="gramStart"/>
      <w:r>
        <w:rPr>
          <w:lang w:eastAsia="zh-CN"/>
        </w:rPr>
        <w:t>减少假</w:t>
      </w:r>
      <w:proofErr w:type="gramEnd"/>
      <w:r>
        <w:rPr>
          <w:lang w:eastAsia="zh-CN"/>
        </w:rPr>
        <w:t>阳性和假阴性的结果，更多的算法已经实现了去卷积（</w:t>
      </w:r>
      <w:r>
        <w:rPr>
          <w:lang w:eastAsia="zh-CN"/>
        </w:rPr>
        <w:t>Deconvolution</w:t>
      </w:r>
      <w:r>
        <w:rPr>
          <w:lang w:eastAsia="zh-CN"/>
        </w:rPr>
        <w:t>）、特征（</w:t>
      </w:r>
      <w:r>
        <w:rPr>
          <w:lang w:eastAsia="zh-CN"/>
        </w:rPr>
        <w:t>Feature selection</w:t>
      </w:r>
      <w:r>
        <w:rPr>
          <w:lang w:eastAsia="zh-CN"/>
        </w:rPr>
        <w:t>）或统计过滤</w:t>
      </w:r>
      <w:r>
        <w:rPr>
          <w:vertAlign w:val="superscript"/>
          <w:lang w:eastAsia="zh-CN"/>
        </w:rPr>
        <w:t>[12,11,10,9]</w:t>
      </w:r>
      <w:r>
        <w:rPr>
          <w:lang w:eastAsia="zh-CN"/>
        </w:rPr>
        <w:t>。与样品或平行样品中的化合物相对应的每一个</w:t>
      </w:r>
      <w:r>
        <w:rPr>
          <w:lang w:eastAsia="zh-CN"/>
        </w:rPr>
        <w:t>Feature</w:t>
      </w:r>
      <w:r>
        <w:rPr>
          <w:lang w:eastAsia="zh-CN"/>
        </w:rPr>
        <w:t>都具备了用于鉴定的碎片光谱。在这种情况下，研究人员不得不面对一个问题：如何准确和快速地鉴定这么多的化合物？</w:t>
      </w:r>
    </w:p>
    <w:p w:rsidR="00EC5BB5" w:rsidRDefault="00CA0BDE">
      <w:pPr>
        <w:pStyle w:val="a0"/>
        <w:rPr>
          <w:lang w:eastAsia="zh-CN"/>
        </w:rPr>
      </w:pPr>
      <w:r>
        <w:rPr>
          <w:lang w:eastAsia="zh-CN"/>
        </w:rPr>
        <w:t xml:space="preserve">   </w:t>
      </w:r>
      <w:r>
        <w:rPr>
          <w:lang w:eastAsia="zh-CN"/>
        </w:rPr>
        <w:t>直到今天，研究者们已经开发了几种策略来鉴定具有碎片光谱的化合物。</w:t>
      </w:r>
      <w:r>
        <w:rPr>
          <w:b/>
          <w:bCs/>
          <w:lang w:eastAsia="zh-CN"/>
        </w:rPr>
        <w:t>1</w:t>
      </w:r>
      <w:r>
        <w:rPr>
          <w:b/>
          <w:bCs/>
          <w:lang w:eastAsia="zh-CN"/>
        </w:rPr>
        <w:t>）</w:t>
      </w:r>
      <w:r>
        <w:rPr>
          <w:lang w:eastAsia="zh-CN"/>
        </w:rPr>
        <w:t>参考光谱库的匹配。一些公共可用的数据库是通过实现参考光谱的可重复使用而建立的，如</w:t>
      </w:r>
      <w:r>
        <w:rPr>
          <w:lang w:eastAsia="zh-CN"/>
        </w:rPr>
        <w:t>MassBank</w:t>
      </w:r>
      <w:r>
        <w:rPr>
          <w:lang w:eastAsia="zh-CN"/>
        </w:rPr>
        <w:t>、</w:t>
      </w:r>
      <w:r>
        <w:rPr>
          <w:lang w:eastAsia="zh-CN"/>
        </w:rPr>
        <w:t>MassBank of North America</w:t>
      </w:r>
      <w:r>
        <w:rPr>
          <w:lang w:eastAsia="zh-CN"/>
        </w:rPr>
        <w:t>（</w:t>
      </w:r>
      <w:r>
        <w:rPr>
          <w:lang w:eastAsia="zh-CN"/>
        </w:rPr>
        <w:t>MoNA</w:t>
      </w:r>
      <w:r>
        <w:rPr>
          <w:lang w:eastAsia="zh-CN"/>
        </w:rPr>
        <w:t>）、</w:t>
      </w:r>
      <w:r>
        <w:rPr>
          <w:lang w:eastAsia="zh-CN"/>
        </w:rPr>
        <w:t>Global Natural Products Society</w:t>
      </w:r>
      <w:r>
        <w:rPr>
          <w:lang w:eastAsia="zh-CN"/>
        </w:rPr>
        <w:t>（</w:t>
      </w:r>
      <w:r>
        <w:rPr>
          <w:lang w:eastAsia="zh-CN"/>
        </w:rPr>
        <w:t>GNPS</w:t>
      </w:r>
      <w:r>
        <w:rPr>
          <w:lang w:eastAsia="zh-CN"/>
        </w:rPr>
        <w:t>）</w:t>
      </w:r>
      <w:r>
        <w:rPr>
          <w:vertAlign w:val="superscript"/>
          <w:lang w:eastAsia="zh-CN"/>
        </w:rPr>
        <w:t>[4]</w:t>
      </w:r>
      <w:r>
        <w:rPr>
          <w:lang w:eastAsia="zh-CN"/>
        </w:rPr>
        <w:t>。同时，这些碎片光谱可通过其网络服务器、第三方平台（如</w:t>
      </w:r>
      <w:hyperlink r:id="rId10">
        <w:r>
          <w:rPr>
            <w:rStyle w:val="ad"/>
            <w:lang w:eastAsia="zh-CN"/>
          </w:rPr>
          <w:t>CompMass</w:t>
        </w:r>
      </w:hyperlink>
      <w:r>
        <w:rPr>
          <w:lang w:eastAsia="zh-CN"/>
        </w:rPr>
        <w:t>）或特定工具（</w:t>
      </w:r>
      <w:r>
        <w:rPr>
          <w:lang w:eastAsia="zh-CN"/>
        </w:rPr>
        <w:t>MASST</w:t>
      </w:r>
      <w:r>
        <w:rPr>
          <w:lang w:eastAsia="zh-CN"/>
        </w:rPr>
        <w:t>）</w:t>
      </w:r>
      <w:r>
        <w:rPr>
          <w:vertAlign w:val="superscript"/>
          <w:lang w:eastAsia="zh-CN"/>
        </w:rPr>
        <w:t>[13]</w:t>
      </w:r>
      <w:r>
        <w:rPr>
          <w:lang w:eastAsia="zh-CN"/>
        </w:rPr>
        <w:t>获得。然而，与结构数据库（</w:t>
      </w:r>
      <w:r>
        <w:rPr>
          <w:lang w:eastAsia="zh-CN"/>
        </w:rPr>
        <w:t>PubChem</w:t>
      </w:r>
      <w:r>
        <w:rPr>
          <w:lang w:eastAsia="zh-CN"/>
        </w:rPr>
        <w:t>有超过</w:t>
      </w:r>
      <w:r>
        <w:rPr>
          <w:lang w:eastAsia="zh-CN"/>
        </w:rPr>
        <w:t>1</w:t>
      </w:r>
      <w:r>
        <w:rPr>
          <w:lang w:eastAsia="zh-CN"/>
        </w:rPr>
        <w:t>亿条记录）相比，光谱库的规模太小，限制了质谱的应用。为了跨越这一障碍，</w:t>
      </w:r>
      <w:r>
        <w:rPr>
          <w:b/>
          <w:bCs/>
          <w:lang w:eastAsia="zh-CN"/>
        </w:rPr>
        <w:t>2</w:t>
      </w:r>
      <w:r>
        <w:rPr>
          <w:b/>
          <w:bCs/>
          <w:lang w:eastAsia="zh-CN"/>
        </w:rPr>
        <w:t>）</w:t>
      </w:r>
      <w:r>
        <w:rPr>
          <w:lang w:eastAsia="zh-CN"/>
        </w:rPr>
        <w:t xml:space="preserve"> </w:t>
      </w:r>
      <w:r>
        <w:rPr>
          <w:lang w:eastAsia="zh-CN"/>
        </w:rPr>
        <w:t>通过计算机模拟碎片光谱。越来越多的研究者开发了计算机工具来模拟碎片光谱</w:t>
      </w:r>
      <w:r>
        <w:rPr>
          <w:vertAlign w:val="superscript"/>
          <w:lang w:eastAsia="zh-CN"/>
        </w:rPr>
        <w:t>[17,16,15,14]</w:t>
      </w:r>
      <w:r>
        <w:rPr>
          <w:lang w:eastAsia="zh-CN"/>
        </w:rPr>
        <w:t>。一些数据库，如</w:t>
      </w:r>
      <w:r>
        <w:rPr>
          <w:lang w:eastAsia="zh-CN"/>
        </w:rPr>
        <w:t>MoNA</w:t>
      </w:r>
      <w:r>
        <w:rPr>
          <w:lang w:eastAsia="zh-CN"/>
        </w:rPr>
        <w:t>整理了模拟的光谱，并公开使用</w:t>
      </w:r>
      <w:r>
        <w:rPr>
          <w:vertAlign w:val="superscript"/>
          <w:lang w:eastAsia="zh-CN"/>
        </w:rPr>
        <w:t>[18]</w:t>
      </w:r>
      <w:r>
        <w:rPr>
          <w:lang w:eastAsia="zh-CN"/>
        </w:rPr>
        <w:t>。</w:t>
      </w:r>
      <w:r>
        <w:rPr>
          <w:b/>
          <w:bCs/>
          <w:lang w:eastAsia="zh-CN"/>
        </w:rPr>
        <w:t>3</w:t>
      </w:r>
      <w:r>
        <w:rPr>
          <w:b/>
          <w:bCs/>
          <w:lang w:eastAsia="zh-CN"/>
        </w:rPr>
        <w:t>）</w:t>
      </w:r>
      <w:r>
        <w:rPr>
          <w:lang w:eastAsia="zh-CN"/>
        </w:rPr>
        <w:t>通过机器学习进行预测。这类算法从参考光谱数据集或光谱库中进行训练，然后</w:t>
      </w:r>
      <w:r>
        <w:rPr>
          <w:lang w:eastAsia="zh-CN"/>
        </w:rPr>
        <w:t>“</w:t>
      </w:r>
      <w:r>
        <w:rPr>
          <w:lang w:eastAsia="zh-CN"/>
        </w:rPr>
        <w:t>学习</w:t>
      </w:r>
      <w:r>
        <w:rPr>
          <w:lang w:eastAsia="zh-CN"/>
        </w:rPr>
        <w:t>”</w:t>
      </w:r>
      <w:r>
        <w:rPr>
          <w:lang w:eastAsia="zh-CN"/>
        </w:rPr>
        <w:t>如何预测化学指纹或原理，以便从结构数据库中检索出正确的结构</w:t>
      </w:r>
      <w:r>
        <w:rPr>
          <w:vertAlign w:val="superscript"/>
          <w:lang w:eastAsia="zh-CN"/>
        </w:rPr>
        <w:t>[21,20,19]</w:t>
      </w:r>
      <w:r>
        <w:rPr>
          <w:lang w:eastAsia="zh-CN"/>
        </w:rPr>
        <w:t>。</w:t>
      </w:r>
    </w:p>
    <w:p w:rsidR="00EC5BB5" w:rsidRDefault="00CA0BDE">
      <w:pPr>
        <w:pStyle w:val="a0"/>
        <w:rPr>
          <w:lang w:eastAsia="zh-CN"/>
        </w:rPr>
      </w:pPr>
      <w:r>
        <w:rPr>
          <w:lang w:eastAsia="zh-CN"/>
        </w:rPr>
        <w:t xml:space="preserve">   </w:t>
      </w:r>
      <w:r>
        <w:rPr>
          <w:lang w:eastAsia="zh-CN"/>
        </w:rPr>
        <w:t>计算机方法正在迅速发展。到目前为止，被称为</w:t>
      </w:r>
      <w:r>
        <w:rPr>
          <w:lang w:eastAsia="zh-CN"/>
        </w:rPr>
        <w:t>SIRIUS</w:t>
      </w:r>
      <w:r>
        <w:rPr>
          <w:vertAlign w:val="superscript"/>
          <w:lang w:eastAsia="zh-CN"/>
        </w:rPr>
        <w:t>[22]</w:t>
      </w:r>
      <w:r>
        <w:rPr>
          <w:lang w:eastAsia="zh-CN"/>
        </w:rPr>
        <w:t>的前沿技术，集成了许多先进的人工智能算法，据报道，在检索结构库时，其准确率达到了</w:t>
      </w:r>
      <w:r>
        <w:rPr>
          <w:lang w:eastAsia="zh-CN"/>
        </w:rPr>
        <w:t>70%</w:t>
      </w:r>
      <w:r>
        <w:rPr>
          <w:lang w:eastAsia="zh-CN"/>
        </w:rPr>
        <w:t>。这种方法有助于鉴定光谱</w:t>
      </w:r>
      <w:proofErr w:type="gramStart"/>
      <w:r>
        <w:rPr>
          <w:lang w:eastAsia="zh-CN"/>
        </w:rPr>
        <w:t>库范围</w:t>
      </w:r>
      <w:proofErr w:type="gramEnd"/>
      <w:r>
        <w:rPr>
          <w:lang w:eastAsia="zh-CN"/>
        </w:rPr>
        <w:t>之外的代谢物。虽然计算机工具促进了化学鉴定，但仍然缺乏一个适当的框架，可以将</w:t>
      </w:r>
      <w:r>
        <w:rPr>
          <w:lang w:eastAsia="zh-CN"/>
        </w:rPr>
        <w:t>SIRIUS</w:t>
      </w:r>
      <w:r>
        <w:rPr>
          <w:lang w:eastAsia="zh-CN"/>
        </w:rPr>
        <w:t>纳入到用户友好的生物研究中，推进生物标志物的发现和质谱数据集的通路分析。人工注解化合物和筛选生物标志物相当耗时，而且结果受到主观因素的影响。提及用户友好的分析工具，分子网络由于其可视化和数据透明而越来越受欢迎。分子网络是一种基于光谱相关的可视化的方法，可以检测来自相似分子的光谱（所谓的光谱网络），即使这些光谱与任何已知化合物不匹配</w:t>
      </w:r>
      <w:r>
        <w:rPr>
          <w:vertAlign w:val="superscript"/>
          <w:lang w:eastAsia="zh-CN"/>
        </w:rPr>
        <w:t>[4]</w:t>
      </w:r>
      <w:r>
        <w:rPr>
          <w:lang w:eastAsia="zh-CN"/>
        </w:rPr>
        <w:t>。基于分子网络的概念，我们提出了一个想法，基于化学分类的可视化的聚类可能有助于生物标志物的发现和代谢通路的分析。</w:t>
      </w:r>
    </w:p>
    <w:p w:rsidR="00EC5BB5" w:rsidRDefault="00CA0BDE">
      <w:pPr>
        <w:pStyle w:val="a0"/>
        <w:rPr>
          <w:lang w:eastAsia="zh-CN"/>
        </w:rPr>
      </w:pPr>
      <w:r>
        <w:rPr>
          <w:lang w:eastAsia="zh-CN"/>
        </w:rPr>
        <w:t xml:space="preserve">   </w:t>
      </w:r>
      <w:r>
        <w:rPr>
          <w:lang w:eastAsia="zh-CN"/>
        </w:rPr>
        <w:t>化学分类的历史可以追溯到上个世纪中叶。</w:t>
      </w:r>
      <w:r>
        <w:rPr>
          <w:lang w:eastAsia="zh-CN"/>
        </w:rPr>
        <w:t>1963</w:t>
      </w:r>
      <w:r>
        <w:rPr>
          <w:lang w:eastAsia="zh-CN"/>
        </w:rPr>
        <w:t>年，德温</w:t>
      </w:r>
      <w:proofErr w:type="gramStart"/>
      <w:r>
        <w:rPr>
          <w:lang w:eastAsia="zh-CN"/>
        </w:rPr>
        <w:t>特</w:t>
      </w:r>
      <w:proofErr w:type="gramEnd"/>
      <w:r>
        <w:rPr>
          <w:lang w:eastAsia="zh-CN"/>
        </w:rPr>
        <w:t>世界专利索引（</w:t>
      </w:r>
      <w:r>
        <w:rPr>
          <w:lang w:eastAsia="zh-CN"/>
        </w:rPr>
        <w:t>Derwent World Patent Index</w:t>
      </w:r>
      <w:r>
        <w:rPr>
          <w:lang w:eastAsia="zh-CN"/>
        </w:rPr>
        <w:t>，</w:t>
      </w:r>
      <w:r>
        <w:rPr>
          <w:lang w:eastAsia="zh-CN"/>
        </w:rPr>
        <w:t>DWPI</w:t>
      </w:r>
      <w:r>
        <w:rPr>
          <w:lang w:eastAsia="zh-CN"/>
        </w:rPr>
        <w:t>）首次提出了化学片段编码系统。直到近年来，像基因本体（</w:t>
      </w:r>
      <w:r>
        <w:rPr>
          <w:lang w:eastAsia="zh-CN"/>
        </w:rPr>
        <w:t>GO</w:t>
      </w:r>
      <w:r>
        <w:rPr>
          <w:lang w:eastAsia="zh-CN"/>
        </w:rPr>
        <w:t>）</w:t>
      </w:r>
      <w:r>
        <w:rPr>
          <w:vertAlign w:val="superscript"/>
          <w:lang w:eastAsia="zh-CN"/>
        </w:rPr>
        <w:t>[23]</w:t>
      </w:r>
      <w:r>
        <w:rPr>
          <w:lang w:eastAsia="zh-CN"/>
        </w:rPr>
        <w:t>这样用分类学和本体论的化学分类被更系统地提出</w:t>
      </w:r>
      <w:r>
        <w:rPr>
          <w:vertAlign w:val="superscript"/>
          <w:lang w:eastAsia="zh-CN"/>
        </w:rPr>
        <w:t>[24]</w:t>
      </w:r>
      <w:r>
        <w:rPr>
          <w:lang w:eastAsia="zh-CN"/>
        </w:rPr>
        <w:t>。</w:t>
      </w:r>
      <w:r>
        <w:rPr>
          <w:lang w:eastAsia="zh-CN"/>
        </w:rPr>
        <w:t>ClassyFire</w:t>
      </w:r>
      <w:r>
        <w:rPr>
          <w:lang w:eastAsia="zh-CN"/>
        </w:rPr>
        <w:t>由于其可计算性和系统性，在</w:t>
      </w:r>
      <w:r>
        <w:rPr>
          <w:lang w:eastAsia="zh-CN"/>
        </w:rPr>
        <w:t>LC-MS</w:t>
      </w:r>
      <w:r>
        <w:rPr>
          <w:lang w:eastAsia="zh-CN"/>
        </w:rPr>
        <w:t>数据</w:t>
      </w:r>
      <w:proofErr w:type="gramStart"/>
      <w:r>
        <w:rPr>
          <w:lang w:eastAsia="zh-CN"/>
        </w:rPr>
        <w:t>集分析</w:t>
      </w:r>
      <w:proofErr w:type="gramEnd"/>
      <w:r>
        <w:rPr>
          <w:lang w:eastAsia="zh-CN"/>
        </w:rPr>
        <w:t>的化合物注释方面颇受欢迎</w:t>
      </w:r>
      <w:r>
        <w:rPr>
          <w:vertAlign w:val="superscript"/>
          <w:lang w:eastAsia="zh-CN"/>
        </w:rPr>
        <w:t>[28,27,26,25]</w:t>
      </w:r>
      <w:r>
        <w:rPr>
          <w:lang w:eastAsia="zh-CN"/>
        </w:rPr>
        <w:t>。该分类法和本体论是强大的，对化学大有裨益。例如，有研究者提出了一种基于层次分类的方法，称为</w:t>
      </w:r>
      <w:r>
        <w:rPr>
          <w:lang w:eastAsia="zh-CN"/>
        </w:rPr>
        <w:t>Qemistree</w:t>
      </w:r>
      <w:r>
        <w:rPr>
          <w:lang w:eastAsia="zh-CN"/>
        </w:rPr>
        <w:t>，通过将分子关系表达为一</w:t>
      </w:r>
      <w:r>
        <w:rPr>
          <w:lang w:eastAsia="zh-CN"/>
        </w:rPr>
        <w:t>“</w:t>
      </w:r>
      <w:r>
        <w:rPr>
          <w:lang w:eastAsia="zh-CN"/>
        </w:rPr>
        <w:t>层级树</w:t>
      </w:r>
      <w:r>
        <w:rPr>
          <w:lang w:eastAsia="zh-CN"/>
        </w:rPr>
        <w:t>”</w:t>
      </w:r>
      <w:r>
        <w:rPr>
          <w:lang w:eastAsia="zh-CN"/>
        </w:rPr>
        <w:t>来分析质谱数据，这可以在样品元数据和化学本体的背景下展现同一性和特殊性</w:t>
      </w:r>
      <w:r>
        <w:rPr>
          <w:vertAlign w:val="superscript"/>
          <w:lang w:eastAsia="zh-CN"/>
        </w:rPr>
        <w:t>[29]</w:t>
      </w:r>
      <w:r>
        <w:rPr>
          <w:lang w:eastAsia="zh-CN"/>
        </w:rPr>
        <w:t>。</w:t>
      </w:r>
    </w:p>
    <w:p w:rsidR="00EC5BB5" w:rsidRDefault="00CA0BDE">
      <w:pPr>
        <w:pStyle w:val="a0"/>
        <w:rPr>
          <w:lang w:eastAsia="zh-CN"/>
        </w:rPr>
      </w:pPr>
      <w:r>
        <w:rPr>
          <w:lang w:eastAsia="zh-CN"/>
        </w:rPr>
        <w:t xml:space="preserve">   </w:t>
      </w:r>
      <w:proofErr w:type="gramStart"/>
      <w:r>
        <w:rPr>
          <w:lang w:eastAsia="zh-CN"/>
        </w:rPr>
        <w:t>非靶向代谢组</w:t>
      </w:r>
      <w:proofErr w:type="gramEnd"/>
      <w:r>
        <w:rPr>
          <w:lang w:eastAsia="zh-CN"/>
        </w:rPr>
        <w:t>学是组学科学的一个领域，它利用尖端的分析化学技术和先进的计算方法，全覆盖式描述复杂的生化混合物。基于</w:t>
      </w:r>
      <w:r>
        <w:rPr>
          <w:lang w:eastAsia="zh-CN"/>
        </w:rPr>
        <w:t>LC-MS</w:t>
      </w:r>
      <w:r>
        <w:rPr>
          <w:lang w:eastAsia="zh-CN"/>
        </w:rPr>
        <w:t>的</w:t>
      </w:r>
      <w:proofErr w:type="gramStart"/>
      <w:r>
        <w:rPr>
          <w:lang w:eastAsia="zh-CN"/>
        </w:rPr>
        <w:t>非靶向代谢组学由于</w:t>
      </w:r>
      <w:proofErr w:type="gramEnd"/>
      <w:r>
        <w:rPr>
          <w:lang w:eastAsia="zh-CN"/>
        </w:rPr>
        <w:t>其高灵敏度、小样本量和无需分离直接</w:t>
      </w:r>
      <w:r>
        <w:rPr>
          <w:lang w:eastAsia="zh-CN"/>
        </w:rPr>
        <w:lastRenderedPageBreak/>
        <w:t>进样等特点而大受欢迎</w:t>
      </w:r>
      <w:r>
        <w:rPr>
          <w:vertAlign w:val="superscript"/>
          <w:lang w:eastAsia="zh-CN"/>
        </w:rPr>
        <w:t>[30]</w:t>
      </w:r>
      <w:r>
        <w:rPr>
          <w:lang w:eastAsia="zh-CN"/>
        </w:rPr>
        <w:t>。在统计学方法的帮助下，研究人员可以从数以千计的</w:t>
      </w:r>
      <w:r>
        <w:rPr>
          <w:lang w:eastAsia="zh-CN"/>
        </w:rPr>
        <w:t>LC-MS</w:t>
      </w:r>
      <w:r>
        <w:rPr>
          <w:lang w:eastAsia="zh-CN"/>
        </w:rPr>
        <w:t>特征中筛选和确定更多信息的疾病生物标志物，以帮助设计或开发改进的治疗方法，并更好地评估康复结果</w:t>
      </w:r>
      <w:r>
        <w:rPr>
          <w:vertAlign w:val="superscript"/>
          <w:lang w:eastAsia="zh-CN"/>
        </w:rPr>
        <w:t>[31]</w:t>
      </w:r>
      <w:r>
        <w:rPr>
          <w:lang w:eastAsia="zh-CN"/>
        </w:rPr>
        <w:t>。这些统计方法主要涉及经典统计学和人工智能模型（如随机森林）</w:t>
      </w:r>
      <w:r>
        <w:rPr>
          <w:vertAlign w:val="superscript"/>
          <w:lang w:eastAsia="zh-CN"/>
        </w:rPr>
        <w:t>[32]</w:t>
      </w:r>
      <w:r>
        <w:rPr>
          <w:lang w:eastAsia="zh-CN"/>
        </w:rPr>
        <w:t>。由于特征集的复杂性或算法的稳定性，这两种方法都不可避免地导致特定的偏差</w:t>
      </w:r>
      <w:r>
        <w:rPr>
          <w:vertAlign w:val="superscript"/>
          <w:lang w:eastAsia="zh-CN"/>
        </w:rPr>
        <w:t>[33]</w:t>
      </w:r>
      <w:r>
        <w:rPr>
          <w:lang w:eastAsia="zh-CN"/>
        </w:rPr>
        <w:t>。此外，在特征层面的分析</w:t>
      </w:r>
      <w:proofErr w:type="gramStart"/>
      <w:r>
        <w:rPr>
          <w:lang w:eastAsia="zh-CN"/>
        </w:rPr>
        <w:t>无法无</w:t>
      </w:r>
      <w:proofErr w:type="gramEnd"/>
      <w:r>
        <w:rPr>
          <w:lang w:eastAsia="zh-CN"/>
        </w:rPr>
        <w:t>偏差地剖析代谢物的系统效应</w:t>
      </w:r>
      <w:r>
        <w:rPr>
          <w:vertAlign w:val="superscript"/>
          <w:lang w:eastAsia="zh-CN"/>
        </w:rPr>
        <w:t>[34]</w:t>
      </w:r>
      <w:r>
        <w:rPr>
          <w:lang w:eastAsia="zh-CN"/>
        </w:rPr>
        <w:t>。在这种观点下，在化学分类水平上进行分析可能是一个更好的解决方法。然而，不应该忽视同一分类层次上的代谢物的差异。例如，属于</w:t>
      </w:r>
      <w:proofErr w:type="gramStart"/>
      <w:r>
        <w:rPr>
          <w:lang w:eastAsia="zh-CN"/>
        </w:rPr>
        <w:t>’</w:t>
      </w:r>
      <w:proofErr w:type="gramEnd"/>
      <w:r>
        <w:rPr>
          <w:lang w:eastAsia="zh-CN"/>
        </w:rPr>
        <w:t>吲哚和衍生物</w:t>
      </w:r>
      <w:proofErr w:type="gramStart"/>
      <w:r>
        <w:rPr>
          <w:lang w:eastAsia="zh-CN"/>
        </w:rPr>
        <w:t>’</w:t>
      </w:r>
      <w:proofErr w:type="gramEnd"/>
      <w:r>
        <w:rPr>
          <w:lang w:eastAsia="zh-CN"/>
        </w:rPr>
        <w:t>（</w:t>
      </w:r>
      <w:r>
        <w:rPr>
          <w:lang w:eastAsia="zh-CN"/>
        </w:rPr>
        <w:t>Indoles and derivatives</w:t>
      </w:r>
      <w:r>
        <w:rPr>
          <w:lang w:eastAsia="zh-CN"/>
        </w:rPr>
        <w:t>）的小分子对芳烃受体（</w:t>
      </w:r>
      <w:r>
        <w:rPr>
          <w:lang w:eastAsia="zh-CN"/>
        </w:rPr>
        <w:t>AHR</w:t>
      </w:r>
      <w:r>
        <w:rPr>
          <w:lang w:eastAsia="zh-CN"/>
        </w:rPr>
        <w:t>）有结构上的差异影响</w:t>
      </w:r>
      <w:r>
        <w:rPr>
          <w:vertAlign w:val="superscript"/>
          <w:lang w:eastAsia="zh-CN"/>
        </w:rPr>
        <w:t>[35]</w:t>
      </w:r>
      <w:r>
        <w:rPr>
          <w:lang w:eastAsia="zh-CN"/>
        </w:rPr>
        <w:t>，不同的结构特征将导致不同的活动。解决这个问题的办法是将</w:t>
      </w:r>
      <w:r>
        <w:rPr>
          <w:lang w:eastAsia="zh-CN"/>
        </w:rPr>
        <w:t xml:space="preserve"> ‘Features’ </w:t>
      </w:r>
      <w:r>
        <w:rPr>
          <w:lang w:eastAsia="zh-CN"/>
        </w:rPr>
        <w:t>层面的统计和化学类层面的评估结合起来。</w:t>
      </w:r>
    </w:p>
    <w:p w:rsidR="00EC5BB5" w:rsidRDefault="00CA0BDE">
      <w:pPr>
        <w:pStyle w:val="a0"/>
        <w:rPr>
          <w:lang w:eastAsia="zh-CN"/>
        </w:rPr>
      </w:pPr>
      <w:r>
        <w:rPr>
          <w:lang w:eastAsia="zh-CN"/>
        </w:rPr>
        <w:t xml:space="preserve">   </w:t>
      </w:r>
      <w:r>
        <w:rPr>
          <w:lang w:eastAsia="zh-CN"/>
        </w:rPr>
        <w:t>除了化学分类和统计分析外，聚类可视化也是一种流行的</w:t>
      </w:r>
      <w:proofErr w:type="gramStart"/>
      <w:r>
        <w:rPr>
          <w:lang w:eastAsia="zh-CN"/>
        </w:rPr>
        <w:t>非靶向</w:t>
      </w:r>
      <w:proofErr w:type="gramEnd"/>
      <w:r>
        <w:rPr>
          <w:lang w:eastAsia="zh-CN"/>
        </w:rPr>
        <w:t>质谱数据分析工具。在过去的十年中，全球天然产物社会分子网络（</w:t>
      </w:r>
      <w:r>
        <w:rPr>
          <w:lang w:eastAsia="zh-CN"/>
        </w:rPr>
        <w:t>GNPS MN</w:t>
      </w:r>
      <w:r>
        <w:rPr>
          <w:lang w:eastAsia="zh-CN"/>
        </w:rPr>
        <w:t>）不断发展推进了这类方法。</w:t>
      </w:r>
      <w:r>
        <w:rPr>
          <w:lang w:eastAsia="zh-CN"/>
        </w:rPr>
        <w:t>GNPS</w:t>
      </w:r>
      <w:r>
        <w:rPr>
          <w:lang w:eastAsia="zh-CN"/>
        </w:rPr>
        <w:t>应用分子网络将分子的质谱基于其碎片模式的相似性连接起来</w:t>
      </w:r>
      <w:r>
        <w:rPr>
          <w:vertAlign w:val="superscript"/>
          <w:lang w:eastAsia="zh-CN"/>
        </w:rPr>
        <w:t>[36]</w:t>
      </w:r>
      <w:r>
        <w:rPr>
          <w:lang w:eastAsia="zh-CN"/>
        </w:rPr>
        <w:t>。遗憾的是，</w:t>
      </w:r>
      <w:r>
        <w:rPr>
          <w:lang w:eastAsia="zh-CN"/>
        </w:rPr>
        <w:t>GNPS</w:t>
      </w:r>
      <w:r>
        <w:rPr>
          <w:lang w:eastAsia="zh-CN"/>
        </w:rPr>
        <w:t>的分子网络主要依赖于光谱的相似性，而不是化合物结构或分类的相似性。例如，黄酮类化合物由一个</w:t>
      </w:r>
      <w:proofErr w:type="gramStart"/>
      <w:r>
        <w:rPr>
          <w:lang w:eastAsia="zh-CN"/>
        </w:rPr>
        <w:t>芳香环</w:t>
      </w:r>
      <w:proofErr w:type="gramEnd"/>
      <w:r>
        <w:rPr>
          <w:lang w:eastAsia="zh-CN"/>
        </w:rPr>
        <w:t>和一个与苯基相连的含氧杂环组成，由于其特殊的类别和结构的相似性，预计它们会被聚集在一起；然而，据报道，在以前的研究中，一些属于黄酮类化合物的化合物恰好不在其他黄酮类化合物的集群中</w:t>
      </w:r>
      <w:r>
        <w:rPr>
          <w:vertAlign w:val="superscript"/>
          <w:lang w:eastAsia="zh-CN"/>
        </w:rPr>
        <w:t>[34]</w:t>
      </w:r>
      <w:r>
        <w:rPr>
          <w:lang w:eastAsia="zh-CN"/>
        </w:rPr>
        <w:t>。因此，在分类层面上的聚类可视化是对</w:t>
      </w:r>
      <w:proofErr w:type="gramStart"/>
      <w:r>
        <w:rPr>
          <w:lang w:eastAsia="zh-CN"/>
        </w:rPr>
        <w:t>非靶向</w:t>
      </w:r>
      <w:proofErr w:type="gramEnd"/>
      <w:r>
        <w:rPr>
          <w:lang w:eastAsia="zh-CN"/>
        </w:rPr>
        <w:t>质谱数据集的更好选择。早在</w:t>
      </w:r>
      <w:r>
        <w:rPr>
          <w:lang w:eastAsia="zh-CN"/>
        </w:rPr>
        <w:t>2012</w:t>
      </w:r>
      <w:r>
        <w:rPr>
          <w:lang w:eastAsia="zh-CN"/>
        </w:rPr>
        <w:t>年，首次提出了质量数据分析的可视化分子网络概念</w:t>
      </w:r>
      <w:r>
        <w:rPr>
          <w:vertAlign w:val="superscript"/>
          <w:lang w:eastAsia="zh-CN"/>
        </w:rPr>
        <w:t>[36]</w:t>
      </w:r>
      <w:r>
        <w:rPr>
          <w:lang w:eastAsia="zh-CN"/>
        </w:rPr>
        <w:t>，但当时还没有通过碎片谱</w:t>
      </w:r>
      <w:proofErr w:type="gramStart"/>
      <w:r>
        <w:rPr>
          <w:lang w:eastAsia="zh-CN"/>
        </w:rPr>
        <w:t>图预测</w:t>
      </w:r>
      <w:proofErr w:type="gramEnd"/>
      <w:r>
        <w:rPr>
          <w:lang w:eastAsia="zh-CN"/>
        </w:rPr>
        <w:t>化合物分类的计算机工具。如今，随着计算机智能分类工具的发展</w:t>
      </w:r>
      <w:r>
        <w:rPr>
          <w:vertAlign w:val="superscript"/>
          <w:lang w:eastAsia="zh-CN"/>
        </w:rPr>
        <w:t>[24]</w:t>
      </w:r>
      <w:r>
        <w:rPr>
          <w:lang w:eastAsia="zh-CN"/>
        </w:rPr>
        <w:t>，有必要对可视化策略进行革新，以提高归类水平的置信度了。</w:t>
      </w:r>
    </w:p>
    <w:p w:rsidR="00EC5BB5" w:rsidRDefault="00CA0BDE">
      <w:pPr>
        <w:pStyle w:val="a0"/>
        <w:rPr>
          <w:lang w:eastAsia="zh-CN"/>
        </w:rPr>
      </w:pPr>
      <w:r>
        <w:rPr>
          <w:lang w:eastAsia="zh-CN"/>
        </w:rPr>
        <w:t xml:space="preserve">   </w:t>
      </w:r>
      <w:r>
        <w:rPr>
          <w:lang w:eastAsia="zh-CN"/>
        </w:rPr>
        <w:t>出于上述考虑，我们提出了一个综合框架，名为</w:t>
      </w:r>
      <w:r>
        <w:rPr>
          <w:lang w:eastAsia="zh-CN"/>
        </w:rPr>
        <w:t>MCnebula</w:t>
      </w:r>
      <w:r>
        <w:rPr>
          <w:lang w:eastAsia="zh-CN"/>
        </w:rPr>
        <w:t>，用于非目标</w:t>
      </w:r>
      <w:r>
        <w:rPr>
          <w:lang w:eastAsia="zh-CN"/>
        </w:rPr>
        <w:t>LC-MS/MS</w:t>
      </w:r>
      <w:r>
        <w:rPr>
          <w:lang w:eastAsia="zh-CN"/>
        </w:rPr>
        <w:t>数据集分析。</w:t>
      </w:r>
      <w:r>
        <w:rPr>
          <w:lang w:eastAsia="zh-CN"/>
        </w:rPr>
        <w:t>MCnebula</w:t>
      </w:r>
      <w:r>
        <w:rPr>
          <w:lang w:eastAsia="zh-CN"/>
        </w:rPr>
        <w:t>集成了一种新的基于丰度的类别（</w:t>
      </w:r>
      <w:r>
        <w:rPr>
          <w:lang w:eastAsia="zh-CN"/>
        </w:rPr>
        <w:t>ABC</w:t>
      </w:r>
      <w:r>
        <w:rPr>
          <w:lang w:eastAsia="zh-CN"/>
        </w:rPr>
        <w:t>）选择算法，用于选择化学类别。</w:t>
      </w:r>
      <w:r>
        <w:rPr>
          <w:lang w:eastAsia="zh-CN"/>
        </w:rPr>
        <w:t>ABC</w:t>
      </w:r>
      <w:r>
        <w:rPr>
          <w:lang w:eastAsia="zh-CN"/>
        </w:rPr>
        <w:t>选择算法的原理是</w:t>
      </w:r>
      <w:r>
        <w:rPr>
          <w:lang w:eastAsia="zh-CN"/>
        </w:rPr>
        <w:t xml:space="preserve"> (1)</w:t>
      </w:r>
      <w:r>
        <w:rPr>
          <w:lang w:eastAsia="zh-CN"/>
        </w:rPr>
        <w:t>根据预测的概率对数千个化学类别进行初步过滤，</w:t>
      </w:r>
      <w:r>
        <w:rPr>
          <w:lang w:eastAsia="zh-CN"/>
        </w:rPr>
        <w:t>(2)</w:t>
      </w:r>
      <w:r>
        <w:rPr>
          <w:lang w:eastAsia="zh-CN"/>
        </w:rPr>
        <w:t>将所有的</w:t>
      </w:r>
      <w:r>
        <w:rPr>
          <w:lang w:eastAsia="zh-CN"/>
        </w:rPr>
        <w:t xml:space="preserve"> ‘Features’ </w:t>
      </w:r>
      <w:r>
        <w:rPr>
          <w:lang w:eastAsia="zh-CN"/>
        </w:rPr>
        <w:t>视为一个整体，检查每个化学分类的</w:t>
      </w:r>
      <w:r>
        <w:rPr>
          <w:lang w:eastAsia="zh-CN"/>
        </w:rPr>
        <w:t xml:space="preserve"> ‘Features’ </w:t>
      </w:r>
      <w:r>
        <w:rPr>
          <w:lang w:eastAsia="zh-CN"/>
        </w:rPr>
        <w:t>的数量和丰度（不同层次的分类，子结构和主导结构的分类），然后选择有代表性的类别，</w:t>
      </w:r>
      <w:r>
        <w:rPr>
          <w:lang w:eastAsia="zh-CN"/>
        </w:rPr>
        <w:t>(3)</w:t>
      </w:r>
      <w:r>
        <w:rPr>
          <w:lang w:eastAsia="zh-CN"/>
        </w:rPr>
        <w:t>对这些化学类别</w:t>
      </w:r>
      <w:proofErr w:type="gramStart"/>
      <w:r>
        <w:rPr>
          <w:lang w:eastAsia="zh-CN"/>
        </w:rPr>
        <w:t>进行优度评估</w:t>
      </w:r>
      <w:proofErr w:type="gramEnd"/>
      <w:r>
        <w:rPr>
          <w:lang w:eastAsia="zh-CN"/>
        </w:rPr>
        <w:t>（关于其化合物的鉴定优度）和一致性评估（这些化学类别在</w:t>
      </w:r>
      <w:r>
        <w:rPr>
          <w:lang w:eastAsia="zh-CN"/>
        </w:rPr>
        <w:t>MS/MS</w:t>
      </w:r>
      <w:r>
        <w:rPr>
          <w:lang w:eastAsia="zh-CN"/>
        </w:rPr>
        <w:t>谱图中可以相互区别的程度）。最终的化学类别将用于后续的分析：可视化的</w:t>
      </w:r>
      <w:r>
        <w:rPr>
          <w:lang w:eastAsia="zh-CN"/>
        </w:rPr>
        <w:t>Child-Nebulae</w:t>
      </w:r>
      <w:r>
        <w:rPr>
          <w:lang w:eastAsia="zh-CN"/>
        </w:rPr>
        <w:t>，并聚焦这些化学类别</w:t>
      </w:r>
      <w:r>
        <w:rPr>
          <w:lang w:eastAsia="zh-CN"/>
        </w:rPr>
        <w:t>/Nebulae</w:t>
      </w:r>
      <w:r>
        <w:rPr>
          <w:lang w:eastAsia="zh-CN"/>
        </w:rPr>
        <w:t>的生物标志物或化学发现。基于统计分析的高排名</w:t>
      </w:r>
      <w:r>
        <w:rPr>
          <w:lang w:eastAsia="zh-CN"/>
        </w:rPr>
        <w:t xml:space="preserve"> ‘Features’ </w:t>
      </w:r>
      <w:r>
        <w:rPr>
          <w:lang w:eastAsia="zh-CN"/>
        </w:rPr>
        <w:t>可以被设定为追踪器（</w:t>
      </w:r>
      <w:r>
        <w:rPr>
          <w:lang w:eastAsia="zh-CN"/>
        </w:rPr>
        <w:t>Tracer</w:t>
      </w:r>
      <w:r>
        <w:rPr>
          <w:lang w:eastAsia="zh-CN"/>
        </w:rPr>
        <w:t>），以发现更多的化学结构、光谱相似性或同化学类别的化合物。得益于</w:t>
      </w:r>
      <w:r>
        <w:rPr>
          <w:lang w:eastAsia="zh-CN"/>
        </w:rPr>
        <w:t>SIRIUS</w:t>
      </w:r>
      <w:r>
        <w:rPr>
          <w:lang w:eastAsia="zh-CN"/>
        </w:rPr>
        <w:t>软件的注释模块和前沿技术</w:t>
      </w:r>
      <w:r>
        <w:rPr>
          <w:vertAlign w:val="superscript"/>
          <w:lang w:eastAsia="zh-CN"/>
        </w:rPr>
        <w:t>[39,38,37,34,22,20]</w:t>
      </w:r>
      <w:r>
        <w:rPr>
          <w:lang w:eastAsia="zh-CN"/>
        </w:rPr>
        <w:t>，超越了光谱库匹配的限制，</w:t>
      </w:r>
      <w:r>
        <w:rPr>
          <w:lang w:eastAsia="zh-CN"/>
        </w:rPr>
        <w:t>MCnebula</w:t>
      </w:r>
      <w:r>
        <w:rPr>
          <w:lang w:eastAsia="zh-CN"/>
        </w:rPr>
        <w:t>可以用于探索未知化合物。</w:t>
      </w:r>
      <w:r>
        <w:rPr>
          <w:lang w:eastAsia="zh-CN"/>
        </w:rPr>
        <w:t>MCnebula</w:t>
      </w:r>
      <w:r>
        <w:rPr>
          <w:lang w:eastAsia="zh-CN"/>
        </w:rPr>
        <w:t>（更新为</w:t>
      </w:r>
      <w:r>
        <w:rPr>
          <w:lang w:eastAsia="zh-CN"/>
        </w:rPr>
        <w:t>MCnebula2</w:t>
      </w:r>
      <w:r>
        <w:rPr>
          <w:lang w:eastAsia="zh-CN"/>
        </w:rPr>
        <w:t>，涵盖更多的工具，如</w:t>
      </w:r>
      <w:r>
        <w:rPr>
          <w:lang w:eastAsia="zh-CN"/>
        </w:rPr>
        <w:t>ABC</w:t>
      </w:r>
      <w:r>
        <w:rPr>
          <w:lang w:eastAsia="zh-CN"/>
        </w:rPr>
        <w:t>选择算法、</w:t>
      </w:r>
      <w:r>
        <w:rPr>
          <w:lang w:eastAsia="zh-CN"/>
        </w:rPr>
        <w:t>Nebula</w:t>
      </w:r>
      <w:r>
        <w:rPr>
          <w:lang w:eastAsia="zh-CN"/>
        </w:rPr>
        <w:t>可视化、统计分析和输出报告等）主要以</w:t>
      </w:r>
      <w:r>
        <w:rPr>
          <w:lang w:eastAsia="zh-CN"/>
        </w:rPr>
        <w:t>R</w:t>
      </w:r>
      <w:r>
        <w:rPr>
          <w:lang w:eastAsia="zh-CN"/>
        </w:rPr>
        <w:t>的面向对象编程的</w:t>
      </w:r>
      <w:r>
        <w:rPr>
          <w:lang w:eastAsia="zh-CN"/>
        </w:rPr>
        <w:t>S4</w:t>
      </w:r>
      <w:r>
        <w:rPr>
          <w:lang w:eastAsia="zh-CN"/>
        </w:rPr>
        <w:t>系统编写，它允许所有数据在一个对象（</w:t>
      </w:r>
      <w:r>
        <w:rPr>
          <w:lang w:eastAsia="zh-CN"/>
        </w:rPr>
        <w:t>object</w:t>
      </w:r>
      <w:r>
        <w:rPr>
          <w:lang w:eastAsia="zh-CN"/>
        </w:rPr>
        <w:t>）中从头到尾进行流水式分析，方便了数据处理。除了</w:t>
      </w:r>
      <w:r>
        <w:rPr>
          <w:lang w:eastAsia="zh-CN"/>
        </w:rPr>
        <w:t>MCnebula</w:t>
      </w:r>
      <w:r>
        <w:rPr>
          <w:lang w:eastAsia="zh-CN"/>
        </w:rPr>
        <w:t>的基本功能外，我们还提供了一个额外的</w:t>
      </w:r>
      <w:r>
        <w:rPr>
          <w:lang w:eastAsia="zh-CN"/>
        </w:rPr>
        <w:t xml:space="preserve"> ‘exMCnebula2’ </w:t>
      </w:r>
      <w:r>
        <w:rPr>
          <w:lang w:eastAsia="zh-CN"/>
        </w:rPr>
        <w:t>包用于下游分析，其中包含了本研究中使用的所有分析工具，如通路富集分析、</w:t>
      </w:r>
      <w:proofErr w:type="gramStart"/>
      <w:r>
        <w:rPr>
          <w:lang w:eastAsia="zh-CN"/>
        </w:rPr>
        <w:t>热图聚类分析</w:t>
      </w:r>
      <w:proofErr w:type="gramEnd"/>
      <w:r>
        <w:rPr>
          <w:lang w:eastAsia="zh-CN"/>
        </w:rPr>
        <w:t>、光谱可视化分析、化学信息查询等。</w:t>
      </w:r>
      <w:proofErr w:type="gramStart"/>
      <w:r>
        <w:rPr>
          <w:lang w:eastAsia="zh-CN"/>
        </w:rPr>
        <w:t>非靶向</w:t>
      </w:r>
      <w:proofErr w:type="gramEnd"/>
      <w:r>
        <w:rPr>
          <w:lang w:eastAsia="zh-CN"/>
        </w:rPr>
        <w:t>LC/MS-MS</w:t>
      </w:r>
      <w:r>
        <w:rPr>
          <w:lang w:eastAsia="zh-CN"/>
        </w:rPr>
        <w:t>的下游分析很复杂，并且因数据不同而不同。</w:t>
      </w:r>
      <w:r>
        <w:rPr>
          <w:lang w:eastAsia="zh-CN"/>
        </w:rPr>
        <w:t>exMCnebula2</w:t>
      </w:r>
      <w:r>
        <w:rPr>
          <w:lang w:eastAsia="zh-CN"/>
        </w:rPr>
        <w:t>包中的额外工具可以为</w:t>
      </w:r>
      <w:r>
        <w:rPr>
          <w:lang w:eastAsia="zh-CN"/>
        </w:rPr>
        <w:t>MCnebula</w:t>
      </w:r>
      <w:r>
        <w:rPr>
          <w:lang w:eastAsia="zh-CN"/>
        </w:rPr>
        <w:t>的扩展应用提供一个范例。</w:t>
      </w:r>
    </w:p>
    <w:p w:rsidR="00EC5BB5" w:rsidRDefault="00CA0BDE">
      <w:pPr>
        <w:pStyle w:val="a0"/>
        <w:rPr>
          <w:lang w:eastAsia="zh-CN"/>
        </w:rPr>
      </w:pPr>
      <w:r>
        <w:rPr>
          <w:lang w:eastAsia="zh-CN"/>
        </w:rPr>
        <w:lastRenderedPageBreak/>
        <w:t xml:space="preserve">   </w:t>
      </w:r>
      <w:r>
        <w:rPr>
          <w:lang w:eastAsia="zh-CN"/>
        </w:rPr>
        <w:t>在这篇文章中，我们以</w:t>
      </w:r>
      <w:r>
        <w:rPr>
          <w:lang w:eastAsia="zh-CN"/>
        </w:rPr>
        <w:t>MCnebula</w:t>
      </w:r>
      <w:r>
        <w:rPr>
          <w:lang w:eastAsia="zh-CN"/>
        </w:rPr>
        <w:t>分析了两个数据集，以证明方法的广泛适用：一个是源于人类的血清数据集，与金黄色葡萄球菌菌血症（</w:t>
      </w:r>
      <w:r>
        <w:rPr>
          <w:lang w:eastAsia="zh-CN"/>
        </w:rPr>
        <w:t>SaB</w:t>
      </w:r>
      <w:r>
        <w:rPr>
          <w:lang w:eastAsia="zh-CN"/>
        </w:rPr>
        <w:t>）的死亡风险分析相关；另一个是源于植物的草药数据集，与草药的传统加工（杜仲的炮制前后）有关。</w:t>
      </w:r>
    </w:p>
    <w:p w:rsidR="00EC5BB5" w:rsidRDefault="00CA0BDE">
      <w:pPr>
        <w:rPr>
          <w:lang w:eastAsia="zh-CN"/>
        </w:rPr>
      </w:pPr>
      <w:r>
        <w:rPr>
          <w:lang w:eastAsia="zh-CN"/>
        </w:rPr>
        <w:br w:type="page" w:clear="all"/>
      </w:r>
    </w:p>
    <w:p w:rsidR="00EC5BB5" w:rsidRDefault="00CA0BDE">
      <w:pPr>
        <w:pStyle w:val="1"/>
      </w:pPr>
      <w:bookmarkStart w:id="4" w:name="第一部分-mcnebula的方法构建"/>
      <w:bookmarkStart w:id="5" w:name="_Toc4"/>
      <w:r>
        <w:lastRenderedPageBreak/>
        <w:t>第一部分</w:t>
      </w:r>
      <w:r>
        <w:t xml:space="preserve"> MCnebula</w:t>
      </w:r>
      <w:r>
        <w:t>的方法构建</w:t>
      </w:r>
      <w:bookmarkEnd w:id="4"/>
      <w:bookmarkEnd w:id="5"/>
    </w:p>
    <w:p w:rsidR="00EC5BB5" w:rsidRDefault="00CA0BDE">
      <w:pPr>
        <w:pStyle w:val="1"/>
      </w:pPr>
      <w:bookmarkStart w:id="6" w:name="_Toc5"/>
      <w:bookmarkStart w:id="7" w:name="一材料与方法"/>
      <w:r>
        <w:t>一、材料与方法</w:t>
      </w:r>
      <w:bookmarkEnd w:id="6"/>
    </w:p>
    <w:p w:rsidR="00EC5BB5" w:rsidRDefault="00CA0BDE">
      <w:pPr>
        <w:pStyle w:val="2"/>
      </w:pPr>
      <w:bookmarkStart w:id="8" w:name="_Toc6"/>
      <w:bookmarkStart w:id="9" w:name="一实验材料"/>
      <w:r>
        <w:t>（一）实验材料</w:t>
      </w:r>
      <w:bookmarkEnd w:id="8"/>
    </w:p>
    <w:p w:rsidR="00EC5BB5" w:rsidRDefault="00CA0BDE">
      <w:pPr>
        <w:pStyle w:val="FirstParagraph"/>
      </w:pPr>
      <w:r>
        <w:t xml:space="preserve">   </w:t>
      </w:r>
      <w:r>
        <w:t>个人笔记本电脑</w:t>
      </w:r>
      <w:r>
        <w:t>Surface pro7</w:t>
      </w:r>
      <w:r>
        <w:t>用于编程环境的搭建和</w:t>
      </w:r>
      <w:r>
        <w:t>R</w:t>
      </w:r>
      <w:r>
        <w:t>语言编程：</w:t>
      </w:r>
      <w:r>
        <w:t xml:space="preserve"> Pop</w:t>
      </w:r>
      <w:proofErr w:type="gramStart"/>
      <w:r>
        <w:t>!_</w:t>
      </w:r>
      <w:proofErr w:type="gramEnd"/>
      <w:r>
        <w:t xml:space="preserve">OS (Ubuntu) 22.04 LTS 64-bits PC (Intel Core i7-1065G7, 1.3 GHz </w:t>
      </w:r>
      <m:oMath>
        <m:r>
          <m:rPr>
            <m:sty m:val="p"/>
          </m:rPr>
          <w:rPr>
            <w:rFonts w:ascii="Cambria Math" w:hAnsi="Cambria Math"/>
          </w:rPr>
          <m:t>×</m:t>
        </m:r>
      </m:oMath>
      <w:r>
        <w:t xml:space="preserve"> 8, 16 Gb of RAM)</w:t>
      </w:r>
      <w:r>
        <w:t>。</w:t>
      </w:r>
      <w:bookmarkEnd w:id="9"/>
    </w:p>
    <w:p w:rsidR="00EC5BB5" w:rsidRDefault="00CA0BDE">
      <w:pPr>
        <w:pStyle w:val="2"/>
      </w:pPr>
      <w:bookmarkStart w:id="10" w:name="_Toc7"/>
      <w:bookmarkStart w:id="11" w:name="二实验方法"/>
      <w:r>
        <w:t>（二）实验方法</w:t>
      </w:r>
      <w:bookmarkEnd w:id="10"/>
    </w:p>
    <w:p w:rsidR="00EC5BB5" w:rsidRDefault="00CA0BDE">
      <w:pPr>
        <w:pStyle w:val="FirstParagraph"/>
      </w:pPr>
      <w:r>
        <w:t xml:space="preserve">   </w:t>
      </w:r>
      <w:r>
        <w:t>所有语言和脚本编写均在配置好的</w:t>
      </w:r>
      <w:r>
        <w:t>VIM</w:t>
      </w:r>
      <w:r>
        <w:t>（</w:t>
      </w:r>
      <w:r>
        <w:t>version 8.2</w:t>
      </w:r>
      <w:r>
        <w:t>）中进行，运行和测试在</w:t>
      </w:r>
      <w:r>
        <w:t>R</w:t>
      </w:r>
      <w:r>
        <w:t>（</w:t>
      </w:r>
      <w:r>
        <w:t>version 4.2.1</w:t>
      </w:r>
      <w:r>
        <w:t>）中进行。必要时辅助以</w:t>
      </w:r>
      <w:r>
        <w:t>Bash</w:t>
      </w:r>
      <w:r>
        <w:t>（</w:t>
      </w:r>
      <w:r>
        <w:t>shell</w:t>
      </w:r>
      <w:r>
        <w:t>语言）。（</w:t>
      </w:r>
      <w:r>
        <w:t>VIM</w:t>
      </w:r>
      <w:r>
        <w:t>的配置：</w:t>
      </w:r>
      <w:hyperlink r:id="rId11">
        <w:r>
          <w:rPr>
            <w:rStyle w:val="ad"/>
          </w:rPr>
          <w:t>https://github.com/Cao-lab-zcmu/bash_and_vim</w:t>
        </w:r>
      </w:hyperlink>
      <w:r>
        <w:t>）</w:t>
      </w:r>
    </w:p>
    <w:p w:rsidR="00EC5BB5" w:rsidRDefault="00CA0BDE">
      <w:pPr>
        <w:pStyle w:val="3"/>
        <w:rPr>
          <w:lang w:eastAsia="zh-CN"/>
        </w:rPr>
      </w:pPr>
      <w:bookmarkStart w:id="12" w:name="_Toc8"/>
      <w:bookmarkStart w:id="13" w:name="r-的配置"/>
      <w:r>
        <w:rPr>
          <w:lang w:eastAsia="zh-CN"/>
        </w:rPr>
        <w:t xml:space="preserve">1. R </w:t>
      </w:r>
      <w:r>
        <w:rPr>
          <w:lang w:eastAsia="zh-CN"/>
        </w:rPr>
        <w:t>的配置</w:t>
      </w:r>
      <w:bookmarkEnd w:id="12"/>
    </w:p>
    <w:p w:rsidR="00EC5BB5" w:rsidRDefault="00CA0BDE">
      <w:pPr>
        <w:pStyle w:val="FirstParagraph"/>
        <w:rPr>
          <w:lang w:eastAsia="zh-CN"/>
        </w:rPr>
      </w:pPr>
      <w:r>
        <w:rPr>
          <w:lang w:eastAsia="zh-CN"/>
        </w:rPr>
        <w:t xml:space="preserve">   </w:t>
      </w:r>
      <w:r>
        <w:rPr>
          <w:lang w:eastAsia="zh-CN"/>
        </w:rPr>
        <w:t>以下表格为</w:t>
      </w:r>
      <w:r>
        <w:rPr>
          <w:lang w:eastAsia="zh-CN"/>
        </w:rPr>
        <w:t>R</w:t>
      </w:r>
      <w:r>
        <w:rPr>
          <w:lang w:eastAsia="zh-CN"/>
        </w:rPr>
        <w:t>语言编程中涉及的包以及其作用说明：</w:t>
      </w:r>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t>表</w:t>
      </w:r>
      <w:r>
        <w:rPr>
          <w:b/>
        </w:rPr>
        <w:t xml:space="preserve"> </w:t>
      </w:r>
      <w:bookmarkStart w:id="14" w:name="imports"/>
      <w:r>
        <w:rPr>
          <w:b/>
        </w:rPr>
        <w:fldChar w:fldCharType="begin"/>
      </w:r>
      <w:r>
        <w:rPr>
          <w:b/>
        </w:rPr>
        <w:instrText>SEQ tab \* Arabic</w:instrText>
      </w:r>
      <w:r>
        <w:rPr>
          <w:b/>
        </w:rPr>
        <w:fldChar w:fldCharType="separate"/>
      </w:r>
      <w:r>
        <w:rPr>
          <w:b/>
        </w:rPr>
        <w:t>1</w:t>
      </w:r>
      <w:r>
        <w:rPr>
          <w:b/>
        </w:rPr>
        <w:fldChar w:fldCharType="end"/>
      </w:r>
      <w:bookmarkEnd w:id="14"/>
      <w:r>
        <w:rPr>
          <w:b/>
        </w:rPr>
        <w:t xml:space="preserve">  </w:t>
      </w:r>
      <w:r>
        <w:t>MCnebula</w:t>
      </w:r>
      <w:r>
        <w:t>涉及的</w:t>
      </w:r>
      <w:r>
        <w:t>R</w:t>
      </w:r>
      <w:r>
        <w:t>包及其作用</w:t>
      </w:r>
    </w:p>
    <w:tbl>
      <w:tblPr>
        <w:tblW w:w="0" w:type="auto"/>
        <w:jc w:val="center"/>
        <w:tblLayout w:type="fixed"/>
        <w:tblLook w:val="04A0" w:firstRow="1" w:lastRow="0" w:firstColumn="1" w:lastColumn="0" w:noHBand="0" w:noVBand="1"/>
      </w:tblPr>
      <w:tblGrid>
        <w:gridCol w:w="2160"/>
        <w:gridCol w:w="2160"/>
        <w:gridCol w:w="4320"/>
      </w:tblGrid>
      <w:tr w:rsidR="00EC5BB5">
        <w:trPr>
          <w:tblHeader/>
          <w:jc w:val="center"/>
        </w:trPr>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Type</w:t>
            </w:r>
          </w:p>
        </w:tc>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Name</w:t>
            </w:r>
          </w:p>
        </w:tc>
        <w:tc>
          <w:tcPr>
            <w:tcW w:w="432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DEPENDS</w:t>
            </w:r>
          </w:p>
        </w:tc>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ggplot2</w:t>
            </w:r>
          </w:p>
        </w:tc>
        <w:tc>
          <w:tcPr>
            <w:tcW w:w="432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用于可视化的主要R包</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IMPORTS</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BiocStyle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为报告输出样式提供额外选择</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bookdown</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为输出报告的提供样式的包</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ChemmineOB</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用于化学结构可视化</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crayon</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R命令行标准输出的美化</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data.table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快速读取数据</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dplyr</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操纵数据框（data.frame）</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ggimage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为子视图（grob）映射到主视图提供便利（用于ggplot2）</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ggraph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ggplot2用于网络图的拓展工具</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ggsci</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提供科研杂志社偏爱的调色板</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ggtext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强化ggplot2的文本可视化</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grid</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用于ggplot2无能为力的复杂做图，例如可视化Child-Nebulae</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gridExtra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主要提供'arrangeGrob'函数，调整'grob'</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grImport2</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提供'readPicture'和'grobify'函数，将cairosvg矢量图和'grid'包绘图结合在一起</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igraph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网络数据格式的基础R包，构建基本数据格式，可以用于输出Cytoscape等软件支持的数据格式</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knitr</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输出报告依赖的包</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methods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提供S4面向对象编程系统</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pbapply</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可视化运行进度的包</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rlang</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提供'call'、'name'、'expression'类对象和字符对象转化的工具</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rmarkdown</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输出报告依赖的包</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rsvg</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提供'rsvg_svg'函数将svg转化为cairosvg</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stringr</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提供字符串处理的工具</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styler</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将'rblock'对象中的代码格式美化</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svglite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比'svg'更轻量的svg输出工具</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tibble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提供'tibble'数据框形式，更适用于数据量大的表格的透视</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tidyr</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操纵数据框</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SUGGESTS</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testthat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用于测试包</w:t>
            </w:r>
          </w:p>
        </w:tc>
      </w:tr>
      <w:tr w:rsidR="00EC5BB5">
        <w:trPr>
          <w:jc w:val="center"/>
        </w:trPr>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432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bookmarkEnd w:id="7"/>
            <w:bookmarkEnd w:id="11"/>
            <w:bookmarkEnd w:id="13"/>
          </w:p>
        </w:tc>
      </w:tr>
    </w:tbl>
    <w:p w:rsidR="00EC5BB5" w:rsidRDefault="00CA0BDE">
      <w:pPr>
        <w:pStyle w:val="1"/>
      </w:pPr>
      <w:bookmarkStart w:id="15" w:name="_Toc9"/>
      <w:bookmarkStart w:id="16" w:name="二结果"/>
      <w:r>
        <w:t>二、结果</w:t>
      </w:r>
      <w:bookmarkEnd w:id="15"/>
    </w:p>
    <w:p w:rsidR="00EC5BB5" w:rsidRDefault="00CA0BDE">
      <w:pPr>
        <w:pStyle w:val="2"/>
      </w:pPr>
      <w:bookmarkStart w:id="17" w:name="_Toc10"/>
      <w:bookmarkStart w:id="18" w:name="一mcnebula-r包概览"/>
      <w:r>
        <w:t>（一）</w:t>
      </w:r>
      <w:r>
        <w:t>MCnebula R</w:t>
      </w:r>
      <w:r>
        <w:t>包概览</w:t>
      </w:r>
      <w:bookmarkEnd w:id="17"/>
    </w:p>
    <w:p w:rsidR="00EC5BB5" w:rsidRDefault="00CA0BDE">
      <w:pPr>
        <w:pStyle w:val="3"/>
      </w:pPr>
      <w:bookmarkStart w:id="19" w:name="_Toc11"/>
      <w:bookmarkStart w:id="20" w:name="设计理念"/>
      <w:r>
        <w:t xml:space="preserve">1. </w:t>
      </w:r>
      <w:r>
        <w:t>设计理念</w:t>
      </w:r>
      <w:bookmarkEnd w:id="19"/>
    </w:p>
    <w:p w:rsidR="00EC5BB5" w:rsidRDefault="00CA0BDE">
      <w:pPr>
        <w:pStyle w:val="FirstParagraph"/>
        <w:rPr>
          <w:lang w:eastAsia="zh-CN"/>
        </w:rPr>
      </w:pPr>
      <w:r>
        <w:t>MCnebula</w:t>
      </w:r>
      <w:r>
        <w:t>的最初</w:t>
      </w:r>
      <w:r>
        <w:t>R</w:t>
      </w:r>
      <w:r>
        <w:t>版本是简单的函数式编程（</w:t>
      </w:r>
      <w:hyperlink r:id="rId12">
        <w:r>
          <w:rPr>
            <w:rStyle w:val="ad"/>
          </w:rPr>
          <w:t>https://github.com/Cao-lab-zcmu/MCnebula</w:t>
        </w:r>
      </w:hyperlink>
      <w:r>
        <w:t>），但它存在不少缺陷，无法满足复杂的、具有多重注释数据的代谢组学数据分析，它兼容性不够强的数据结构使得使用起来颇为困难（需要输入太多的参数）。</w:t>
      </w:r>
      <w:r>
        <w:rPr>
          <w:lang w:eastAsia="zh-CN"/>
        </w:rPr>
        <w:t>MCnebula2 R</w:t>
      </w:r>
      <w:r>
        <w:rPr>
          <w:lang w:eastAsia="zh-CN"/>
        </w:rPr>
        <w:t>包的设计上需要解决上个版本存在的各种问题，它需要具有以下特点：</w:t>
      </w:r>
    </w:p>
    <w:p w:rsidR="00EC5BB5" w:rsidRDefault="00CA0BDE">
      <w:pPr>
        <w:numPr>
          <w:ilvl w:val="0"/>
          <w:numId w:val="1"/>
        </w:numPr>
        <w:rPr>
          <w:lang w:eastAsia="zh-CN"/>
        </w:rPr>
      </w:pPr>
      <w:r>
        <w:rPr>
          <w:lang w:eastAsia="zh-CN"/>
        </w:rPr>
        <w:t>简明的数据对象。它以面向对象式的编程方式实现，所有的数据存储于一个对象中（即</w:t>
      </w:r>
      <w:r>
        <w:rPr>
          <w:lang w:eastAsia="zh-CN"/>
        </w:rPr>
        <w:t xml:space="preserve"> ‘mcnebula’ </w:t>
      </w:r>
      <w:r>
        <w:rPr>
          <w:lang w:eastAsia="zh-CN"/>
        </w:rPr>
        <w:t>），数据的中间处理和最终形成过程都在这个对象内部进行更迭，用户不需要知道它们是如何发生的，也不需要知道它们存储在哪个位置，只需要在运行结束后通过函数或者方法取得必要的数据。用户只需要掌握好这一个数据对象就能完成从头到尾的分析。</w:t>
      </w:r>
    </w:p>
    <w:p w:rsidR="00EC5BB5" w:rsidRDefault="00CA0BDE">
      <w:pPr>
        <w:numPr>
          <w:ilvl w:val="0"/>
          <w:numId w:val="1"/>
        </w:numPr>
      </w:pPr>
      <w:r>
        <w:rPr>
          <w:lang w:eastAsia="zh-CN"/>
        </w:rPr>
        <w:t>简单明了的参数输入。它只有最必要的参数输入需求，这些参数还需要带有默认值，降低用户的使用难度。面向对象编程具有参数化多态的特征，可以利用这一特性赋予</w:t>
      </w:r>
      <w:r>
        <w:rPr>
          <w:lang w:eastAsia="zh-CN"/>
        </w:rPr>
        <w:t>MCnebula</w:t>
      </w:r>
      <w:r>
        <w:rPr>
          <w:lang w:eastAsia="zh-CN"/>
        </w:rPr>
        <w:t>的方法</w:t>
      </w:r>
      <w:r>
        <w:rPr>
          <w:lang w:eastAsia="zh-CN"/>
        </w:rPr>
        <w:lastRenderedPageBreak/>
        <w:t>以更强的包容性。用户可以缺省参数，缺省的参数可以以默认参数替代。默认的参数必须是易于获取的，研究者往往以它们为参考而调整进一步的分析。</w:t>
      </w:r>
      <w:r>
        <w:t>利用参数化多态，不带有任何参数的方法将输出该方法默认的参数的列表（例如直接输入</w:t>
      </w:r>
      <w:r>
        <w:t xml:space="preserve"> ‘cross_filter_</w:t>
      </w:r>
      <w:proofErr w:type="gramStart"/>
      <w:r>
        <w:t>stardust(</w:t>
      </w:r>
      <w:proofErr w:type="gramEnd"/>
      <w:r>
        <w:t>)’</w:t>
      </w:r>
      <w:r>
        <w:t>）。</w:t>
      </w:r>
    </w:p>
    <w:p w:rsidR="00EC5BB5" w:rsidRDefault="00CA0BDE">
      <w:pPr>
        <w:numPr>
          <w:ilvl w:val="0"/>
          <w:numId w:val="1"/>
        </w:numPr>
      </w:pPr>
      <w:r>
        <w:rPr>
          <w:lang w:eastAsia="zh-CN"/>
        </w:rPr>
        <w:t>安全的参数验证。</w:t>
      </w:r>
      <w:r>
        <w:rPr>
          <w:lang w:eastAsia="zh-CN"/>
        </w:rPr>
        <w:t>R</w:t>
      </w:r>
      <w:r>
        <w:rPr>
          <w:lang w:eastAsia="zh-CN"/>
        </w:rPr>
        <w:t>的函数式编程往往不具备参数验证的特性。</w:t>
      </w:r>
      <w:r>
        <w:rPr>
          <w:lang w:eastAsia="zh-CN"/>
        </w:rPr>
        <w:t>R</w:t>
      </w:r>
      <w:r>
        <w:rPr>
          <w:lang w:eastAsia="zh-CN"/>
        </w:rPr>
        <w:t>函数式编程的针对的往往是</w:t>
      </w:r>
      <w:r>
        <w:rPr>
          <w:lang w:eastAsia="zh-CN"/>
        </w:rPr>
        <w:t>S3</w:t>
      </w:r>
      <w:r>
        <w:rPr>
          <w:lang w:eastAsia="zh-CN"/>
        </w:rPr>
        <w:t>类对象，它们并不是严谨的对类的定义。</w:t>
      </w:r>
      <w:r>
        <w:rPr>
          <w:lang w:eastAsia="zh-CN"/>
        </w:rPr>
        <w:t>MCnebula2</w:t>
      </w:r>
      <w:r>
        <w:rPr>
          <w:lang w:eastAsia="zh-CN"/>
        </w:rPr>
        <w:t>新的编程形式需要对方法的输入参数的严谨验证（应用的是</w:t>
      </w:r>
      <w:r>
        <w:rPr>
          <w:lang w:eastAsia="zh-CN"/>
        </w:rPr>
        <w:t>S4</w:t>
      </w:r>
      <w:r>
        <w:rPr>
          <w:lang w:eastAsia="zh-CN"/>
        </w:rPr>
        <w:t>的类），防止错误的输入导致错误的输出。</w:t>
      </w:r>
      <w:r>
        <w:t>这是通过定义一系列的类来实现的（例如</w:t>
      </w:r>
      <w:r>
        <w:t xml:space="preserve"> ‘mcnebula’</w:t>
      </w:r>
      <w:r>
        <w:t>，</w:t>
      </w:r>
      <w:r>
        <w:t>‘nebula’</w:t>
      </w:r>
      <w:r>
        <w:t>，</w:t>
      </w:r>
      <w:r>
        <w:t>‘ggset’</w:t>
      </w:r>
      <w:r>
        <w:t>，</w:t>
      </w:r>
      <w:r>
        <w:t xml:space="preserve">‘command’ </w:t>
      </w:r>
      <w:r>
        <w:t>等）。</w:t>
      </w:r>
    </w:p>
    <w:p w:rsidR="00EC5BB5" w:rsidRDefault="00CA0BDE">
      <w:pPr>
        <w:numPr>
          <w:ilvl w:val="0"/>
          <w:numId w:val="1"/>
        </w:numPr>
        <w:rPr>
          <w:lang w:eastAsia="zh-CN"/>
        </w:rPr>
      </w:pPr>
      <w:r>
        <w:rPr>
          <w:lang w:eastAsia="zh-CN"/>
        </w:rPr>
        <w:t>不易出错的分析流程。</w:t>
      </w:r>
      <w:r>
        <w:rPr>
          <w:lang w:eastAsia="zh-CN"/>
        </w:rPr>
        <w:t>MCnebula</w:t>
      </w:r>
      <w:r>
        <w:rPr>
          <w:lang w:eastAsia="zh-CN"/>
        </w:rPr>
        <w:t>具有多个函数或方法参与的分析流程，该流程可能囊括十余个步骤，由于各个步骤的参数可定制性，它们是不能省略或相互合并的，但这将导致流程容易交叉出错，或者使用者无法理解其中先后顺序关系。因此新的编程形式需要带有数据验证环节，即对这一步需求的数据进行验证，如果缺少相应数据，将提示使用者进行上一步需要的步骤。在面向对象式的编程中，这样的验证是易于实现的，因为所有的数据都可以存储于一个数据对象中。</w:t>
      </w:r>
    </w:p>
    <w:p w:rsidR="00EC5BB5" w:rsidRDefault="00CA0BDE">
      <w:pPr>
        <w:numPr>
          <w:ilvl w:val="0"/>
          <w:numId w:val="1"/>
        </w:numPr>
        <w:rPr>
          <w:lang w:eastAsia="zh-CN"/>
        </w:rPr>
      </w:pPr>
      <w:r>
        <w:rPr>
          <w:lang w:eastAsia="zh-CN"/>
        </w:rPr>
        <w:t>兼容性更强的结构特征。各个分析环节的分析处理要分配于不同的函数或方法中，它们内部不相交叉，只通过各个接口相互衔接。一方的错误不会导致另一方的错误，它们的错误也必须是易于排查的。</w:t>
      </w:r>
      <w:r>
        <w:rPr>
          <w:lang w:eastAsia="zh-CN"/>
        </w:rPr>
        <w:t>MCnebula</w:t>
      </w:r>
      <w:r>
        <w:rPr>
          <w:lang w:eastAsia="zh-CN"/>
        </w:rPr>
        <w:t>的算法依赖于</w:t>
      </w:r>
      <w:r>
        <w:rPr>
          <w:lang w:eastAsia="zh-CN"/>
        </w:rPr>
        <w:t>SIRIUS</w:t>
      </w:r>
      <w:r>
        <w:rPr>
          <w:lang w:eastAsia="zh-CN"/>
        </w:rPr>
        <w:t>的计算，为了获取</w:t>
      </w:r>
      <w:r>
        <w:rPr>
          <w:lang w:eastAsia="zh-CN"/>
        </w:rPr>
        <w:t>SIRIUS</w:t>
      </w:r>
      <w:r>
        <w:rPr>
          <w:lang w:eastAsia="zh-CN"/>
        </w:rPr>
        <w:t>的计算结果，加入</w:t>
      </w:r>
      <w:r>
        <w:rPr>
          <w:lang w:eastAsia="zh-CN"/>
        </w:rPr>
        <w:t>API</w:t>
      </w:r>
      <w:r>
        <w:rPr>
          <w:lang w:eastAsia="zh-CN"/>
        </w:rPr>
        <w:t>模块获取它的计算结果也是必不可少的。</w:t>
      </w:r>
      <w:r>
        <w:rPr>
          <w:lang w:eastAsia="zh-CN"/>
        </w:rPr>
        <w:t>SIRIUS</w:t>
      </w:r>
      <w:r>
        <w:rPr>
          <w:lang w:eastAsia="zh-CN"/>
        </w:rPr>
        <w:t>已经从版本</w:t>
      </w:r>
      <w:r>
        <w:rPr>
          <w:lang w:eastAsia="zh-CN"/>
        </w:rPr>
        <w:t>4</w:t>
      </w:r>
      <w:r>
        <w:rPr>
          <w:lang w:eastAsia="zh-CN"/>
        </w:rPr>
        <w:t>更迭到里版本</w:t>
      </w:r>
      <w:r>
        <w:rPr>
          <w:lang w:eastAsia="zh-CN"/>
        </w:rPr>
        <w:t>5</w:t>
      </w:r>
      <w:r>
        <w:rPr>
          <w:lang w:eastAsia="zh-CN"/>
        </w:rPr>
        <w:t>，它的数据存储方式发生了变动。</w:t>
      </w:r>
      <w:r>
        <w:rPr>
          <w:lang w:eastAsia="zh-CN"/>
        </w:rPr>
        <w:t>MCnebula</w:t>
      </w:r>
      <w:r>
        <w:rPr>
          <w:lang w:eastAsia="zh-CN"/>
        </w:rPr>
        <w:t>的数据获取模块必须具有强大的稳定性，不会因为</w:t>
      </w:r>
      <w:r>
        <w:rPr>
          <w:lang w:eastAsia="zh-CN"/>
        </w:rPr>
        <w:t>SIRIUS</w:t>
      </w:r>
      <w:r>
        <w:rPr>
          <w:lang w:eastAsia="zh-CN"/>
        </w:rPr>
        <w:t>的版本变化而导致全局崩溃，它得是易于维护。</w:t>
      </w:r>
      <w:r>
        <w:rPr>
          <w:lang w:eastAsia="zh-CN"/>
        </w:rPr>
        <w:t>SIRIUS</w:t>
      </w:r>
      <w:r>
        <w:rPr>
          <w:lang w:eastAsia="zh-CN"/>
        </w:rPr>
        <w:t>对于输出数据的属性名称可能会发生改变，因此在</w:t>
      </w:r>
      <w:r>
        <w:rPr>
          <w:lang w:eastAsia="zh-CN"/>
        </w:rPr>
        <w:t>MCnebula</w:t>
      </w:r>
      <w:r>
        <w:rPr>
          <w:lang w:eastAsia="zh-CN"/>
        </w:rPr>
        <w:t>中，需要有自身的对于这些属性的另定义的</w:t>
      </w:r>
      <w:r>
        <w:rPr>
          <w:lang w:eastAsia="zh-CN"/>
        </w:rPr>
        <w:t>ID</w:t>
      </w:r>
      <w:r>
        <w:rPr>
          <w:lang w:eastAsia="zh-CN"/>
        </w:rPr>
        <w:t>名称，真正用于编程的必须是这些</w:t>
      </w:r>
      <w:r>
        <w:rPr>
          <w:lang w:eastAsia="zh-CN"/>
        </w:rPr>
        <w:t>ID</w:t>
      </w:r>
      <w:r>
        <w:rPr>
          <w:lang w:eastAsia="zh-CN"/>
        </w:rPr>
        <w:t>名称，而不是</w:t>
      </w:r>
      <w:r>
        <w:rPr>
          <w:lang w:eastAsia="zh-CN"/>
        </w:rPr>
        <w:t>SIRIUS</w:t>
      </w:r>
      <w:r>
        <w:rPr>
          <w:lang w:eastAsia="zh-CN"/>
        </w:rPr>
        <w:t>输出的名称，这样，当</w:t>
      </w:r>
      <w:r>
        <w:rPr>
          <w:lang w:eastAsia="zh-CN"/>
        </w:rPr>
        <w:t>SIRIUS</w:t>
      </w:r>
      <w:r>
        <w:rPr>
          <w:lang w:eastAsia="zh-CN"/>
        </w:rPr>
        <w:t>的数据结构或者属性名称发生变动时，仅仅需要更改</w:t>
      </w:r>
      <w:proofErr w:type="gramStart"/>
      <w:r>
        <w:rPr>
          <w:lang w:eastAsia="zh-CN"/>
        </w:rPr>
        <w:t>最</w:t>
      </w:r>
      <w:proofErr w:type="gramEnd"/>
      <w:r>
        <w:rPr>
          <w:lang w:eastAsia="zh-CN"/>
        </w:rPr>
        <w:t>底层的接口，就能适应版本的变化，将维护成本降低到最小。</w:t>
      </w:r>
    </w:p>
    <w:p w:rsidR="00EC5BB5" w:rsidRDefault="00CA0BDE">
      <w:pPr>
        <w:numPr>
          <w:ilvl w:val="0"/>
          <w:numId w:val="1"/>
        </w:numPr>
      </w:pPr>
      <w:r>
        <w:t>高度可定制的分析流程。</w:t>
      </w:r>
      <w:r>
        <w:t>MCnebula2</w:t>
      </w:r>
      <w:r>
        <w:t>的主要算法模块为：</w:t>
      </w:r>
      <w:r>
        <w:t xml:space="preserve"> ‘filter_structure’</w:t>
      </w:r>
      <w:r>
        <w:t>，</w:t>
      </w:r>
      <w:r>
        <w:t>‘create_reference’</w:t>
      </w:r>
      <w:r>
        <w:t>，</w:t>
      </w:r>
      <w:r>
        <w:t>‘filter_formula’</w:t>
      </w:r>
      <w:r>
        <w:t>，</w:t>
      </w:r>
      <w:r>
        <w:t>‘filter_ppcp’</w:t>
      </w:r>
      <w:r>
        <w:t>，</w:t>
      </w:r>
      <w:r>
        <w:t>‘create_stardust_classes’</w:t>
      </w:r>
      <w:r>
        <w:t>，</w:t>
      </w:r>
      <w:r>
        <w:t>‘cross_filter_stardust’</w:t>
      </w:r>
      <w:r>
        <w:t>，</w:t>
      </w:r>
      <w:r>
        <w:t>‘create_nebula_index’</w:t>
      </w:r>
      <w:r>
        <w:t>。</w:t>
      </w:r>
      <w:r>
        <w:rPr>
          <w:lang w:eastAsia="zh-CN"/>
        </w:rPr>
        <w:t>‘filter_*’</w:t>
      </w:r>
      <w:r>
        <w:rPr>
          <w:lang w:eastAsia="zh-CN"/>
        </w:rPr>
        <w:t>系列为对分子式、结构式或者化学类的候选项的筛选步骤，这些方法已经包含默认的排序和过滤方法，但它们也需要具备自定义的特征，因此，它们在设计中兼容了强大的</w:t>
      </w:r>
      <w:r>
        <w:rPr>
          <w:lang w:eastAsia="zh-CN"/>
        </w:rPr>
        <w:t xml:space="preserve"> </w:t>
      </w:r>
      <w:proofErr w:type="gramStart"/>
      <w:r>
        <w:rPr>
          <w:lang w:eastAsia="zh-CN"/>
        </w:rPr>
        <w:t>’</w:t>
      </w:r>
      <w:proofErr w:type="gramEnd"/>
      <w:r>
        <w:rPr>
          <w:lang w:eastAsia="zh-CN"/>
        </w:rPr>
        <w:t>dplyr</w:t>
      </w:r>
      <w:proofErr w:type="gramStart"/>
      <w:r>
        <w:rPr>
          <w:lang w:eastAsia="zh-CN"/>
        </w:rPr>
        <w:t>’</w:t>
      </w:r>
      <w:proofErr w:type="gramEnd"/>
      <w:r>
        <w:rPr>
          <w:lang w:eastAsia="zh-CN"/>
        </w:rPr>
        <w:t xml:space="preserve"> </w:t>
      </w:r>
      <w:r>
        <w:rPr>
          <w:lang w:eastAsia="zh-CN"/>
        </w:rPr>
        <w:t>包的表达式过滤的特性，在输入参数（作用于多重属性的表达式）后对所有的</w:t>
      </w:r>
      <w:r>
        <w:rPr>
          <w:lang w:eastAsia="zh-CN"/>
        </w:rPr>
        <w:t>Features</w:t>
      </w:r>
      <w:r>
        <w:rPr>
          <w:lang w:eastAsia="zh-CN"/>
        </w:rPr>
        <w:t>数据集的候选项进行过滤，在最简洁优雅的方式下操作数据集。</w:t>
      </w:r>
      <w:r>
        <w:rPr>
          <w:lang w:eastAsia="zh-CN"/>
        </w:rPr>
        <w:t xml:space="preserve">‘*stardust*’ </w:t>
      </w:r>
      <w:r>
        <w:rPr>
          <w:lang w:eastAsia="zh-CN"/>
        </w:rPr>
        <w:t>系列为可视化之前的关键步骤，它将筛选出关键的化学类用以可视化，为了缓解算法上的偏颇，我们额外设计了</w:t>
      </w:r>
      <w:r>
        <w:rPr>
          <w:lang w:eastAsia="zh-CN"/>
        </w:rPr>
        <w:t xml:space="preserve"> ‘backtrack_stardust’ </w:t>
      </w:r>
      <w:r>
        <w:rPr>
          <w:lang w:eastAsia="zh-CN"/>
        </w:rPr>
        <w:t>方法，用以对过滤掉的化学类进行追溯。</w:t>
      </w:r>
      <w:r>
        <w:t>这些设计使得分析流程可以灵活变幻。</w:t>
      </w:r>
    </w:p>
    <w:p w:rsidR="00EC5BB5" w:rsidRDefault="00CA0BDE">
      <w:pPr>
        <w:numPr>
          <w:ilvl w:val="0"/>
          <w:numId w:val="1"/>
        </w:numPr>
        <w:rPr>
          <w:lang w:eastAsia="zh-CN"/>
        </w:rPr>
      </w:pPr>
      <w:r>
        <w:rPr>
          <w:lang w:eastAsia="zh-CN"/>
        </w:rPr>
        <w:t>高度可定制的数据可视化。</w:t>
      </w:r>
      <w:r>
        <w:rPr>
          <w:lang w:eastAsia="zh-CN"/>
        </w:rPr>
        <w:t>MCnebula</w:t>
      </w:r>
      <w:r>
        <w:rPr>
          <w:lang w:eastAsia="zh-CN"/>
        </w:rPr>
        <w:t>充分利用</w:t>
      </w:r>
      <w:r>
        <w:rPr>
          <w:lang w:eastAsia="zh-CN"/>
        </w:rPr>
        <w:t>ggplot2</w:t>
      </w:r>
      <w:r>
        <w:rPr>
          <w:lang w:eastAsia="zh-CN"/>
        </w:rPr>
        <w:t>包进行数据可视化。</w:t>
      </w:r>
      <w:r>
        <w:rPr>
          <w:lang w:eastAsia="zh-CN"/>
        </w:rPr>
        <w:t>ggplot2</w:t>
      </w:r>
      <w:r>
        <w:rPr>
          <w:lang w:eastAsia="zh-CN"/>
        </w:rPr>
        <w:t>这一明星级的可视化包具有精美、优雅、高度可定制的特性（</w:t>
      </w:r>
      <w:proofErr w:type="gramStart"/>
      <w:r>
        <w:rPr>
          <w:lang w:eastAsia="zh-CN"/>
        </w:rPr>
        <w:t>多图层可视化</w:t>
      </w:r>
      <w:proofErr w:type="gramEnd"/>
      <w:r>
        <w:rPr>
          <w:lang w:eastAsia="zh-CN"/>
        </w:rPr>
        <w:t>是一大特点），</w:t>
      </w:r>
      <w:r>
        <w:rPr>
          <w:lang w:eastAsia="zh-CN"/>
        </w:rPr>
        <w:t>MCnebula</w:t>
      </w:r>
      <w:r>
        <w:rPr>
          <w:lang w:eastAsia="zh-CN"/>
        </w:rPr>
        <w:lastRenderedPageBreak/>
        <w:t>在设计可视化时，不应该丢失它的特性。我们设计了</w:t>
      </w:r>
      <w:r>
        <w:rPr>
          <w:lang w:eastAsia="zh-CN"/>
        </w:rPr>
        <w:t xml:space="preserve"> ‘ggset’ </w:t>
      </w:r>
      <w:r>
        <w:rPr>
          <w:lang w:eastAsia="zh-CN"/>
        </w:rPr>
        <w:t>这一对象，用以将我们预设的可视化函数和参数包装（这些都是</w:t>
      </w:r>
      <w:r>
        <w:rPr>
          <w:lang w:eastAsia="zh-CN"/>
        </w:rPr>
        <w:t>ggplot2</w:t>
      </w:r>
      <w:r>
        <w:rPr>
          <w:lang w:eastAsia="zh-CN"/>
        </w:rPr>
        <w:t>的函数和参数）。</w:t>
      </w:r>
      <w:r>
        <w:rPr>
          <w:lang w:eastAsia="zh-CN"/>
        </w:rPr>
        <w:t xml:space="preserve">‘ggset’ </w:t>
      </w:r>
      <w:r>
        <w:rPr>
          <w:lang w:eastAsia="zh-CN"/>
        </w:rPr>
        <w:t>主要为</w:t>
      </w:r>
      <w:r>
        <w:rPr>
          <w:lang w:eastAsia="zh-CN"/>
        </w:rPr>
        <w:t xml:space="preserve"> ‘layers’ </w:t>
      </w:r>
      <w:r>
        <w:rPr>
          <w:lang w:eastAsia="zh-CN"/>
        </w:rPr>
        <w:t>数据槽（</w:t>
      </w:r>
      <w:r>
        <w:rPr>
          <w:lang w:eastAsia="zh-CN"/>
        </w:rPr>
        <w:t>Slot</w:t>
      </w:r>
      <w:r>
        <w:rPr>
          <w:lang w:eastAsia="zh-CN"/>
        </w:rPr>
        <w:t>），实际上它存储的是预设的</w:t>
      </w:r>
      <w:r>
        <w:rPr>
          <w:lang w:eastAsia="zh-CN"/>
        </w:rPr>
        <w:t xml:space="preserve"> ‘ggplot2’ </w:t>
      </w:r>
      <w:r>
        <w:rPr>
          <w:lang w:eastAsia="zh-CN"/>
        </w:rPr>
        <w:t>的各个图层。这样，</w:t>
      </w:r>
      <w:r>
        <w:rPr>
          <w:lang w:eastAsia="zh-CN"/>
        </w:rPr>
        <w:t>MCnebula2</w:t>
      </w:r>
      <w:r>
        <w:rPr>
          <w:lang w:eastAsia="zh-CN"/>
        </w:rPr>
        <w:t>的最终可视化是高度可定制的，通过操纵</w:t>
      </w:r>
      <w:r>
        <w:rPr>
          <w:lang w:eastAsia="zh-CN"/>
        </w:rPr>
        <w:t xml:space="preserve"> ‘ggset’</w:t>
      </w:r>
      <w:r>
        <w:rPr>
          <w:lang w:eastAsia="zh-CN"/>
        </w:rPr>
        <w:t>，经验丰富的</w:t>
      </w:r>
      <w:r>
        <w:rPr>
          <w:lang w:eastAsia="zh-CN"/>
        </w:rPr>
        <w:t xml:space="preserve"> ‘ggplot2’ </w:t>
      </w:r>
      <w:r>
        <w:rPr>
          <w:lang w:eastAsia="zh-CN"/>
        </w:rPr>
        <w:t>使用者就像在编写</w:t>
      </w:r>
      <w:r>
        <w:rPr>
          <w:lang w:eastAsia="zh-CN"/>
        </w:rPr>
        <w:t xml:space="preserve"> ‘ggplot2’ </w:t>
      </w:r>
      <w:r>
        <w:rPr>
          <w:lang w:eastAsia="zh-CN"/>
        </w:rPr>
        <w:t>进行绘图一样。</w:t>
      </w:r>
    </w:p>
    <w:p w:rsidR="00EC5BB5" w:rsidRDefault="00CA0BDE">
      <w:pPr>
        <w:numPr>
          <w:ilvl w:val="0"/>
          <w:numId w:val="1"/>
        </w:numPr>
        <w:rPr>
          <w:lang w:eastAsia="zh-CN"/>
        </w:rPr>
      </w:pPr>
      <w:r>
        <w:rPr>
          <w:lang w:eastAsia="zh-CN"/>
        </w:rPr>
        <w:t>直观并且美观的数据可视化。</w:t>
      </w:r>
      <w:r>
        <w:rPr>
          <w:lang w:eastAsia="zh-CN"/>
        </w:rPr>
        <w:t>R</w:t>
      </w:r>
      <w:r>
        <w:rPr>
          <w:lang w:eastAsia="zh-CN"/>
        </w:rPr>
        <w:t>的</w:t>
      </w:r>
      <w:r>
        <w:rPr>
          <w:lang w:eastAsia="zh-CN"/>
        </w:rPr>
        <w:t>ggplot2</w:t>
      </w:r>
      <w:r>
        <w:rPr>
          <w:lang w:eastAsia="zh-CN"/>
        </w:rPr>
        <w:t>包提供了大量预设的基本的美观的图形或者主题，</w:t>
      </w:r>
      <w:r>
        <w:rPr>
          <w:lang w:eastAsia="zh-CN"/>
        </w:rPr>
        <w:t>MCnebula2</w:t>
      </w:r>
      <w:r>
        <w:rPr>
          <w:lang w:eastAsia="zh-CN"/>
        </w:rPr>
        <w:t>需要利用这些图形或者主题来进行可视化。此外，</w:t>
      </w:r>
      <w:r>
        <w:rPr>
          <w:lang w:eastAsia="zh-CN"/>
        </w:rPr>
        <w:t xml:space="preserve">‘ggsci’ </w:t>
      </w:r>
      <w:r>
        <w:rPr>
          <w:lang w:eastAsia="zh-CN"/>
        </w:rPr>
        <w:t>包提供了各类顶级杂志社偏爱的色调，这些色调简洁明亮，可以丰富</w:t>
      </w:r>
      <w:r>
        <w:rPr>
          <w:lang w:eastAsia="zh-CN"/>
        </w:rPr>
        <w:t>MCnebula2</w:t>
      </w:r>
      <w:r>
        <w:rPr>
          <w:lang w:eastAsia="zh-CN"/>
        </w:rPr>
        <w:t>的可视化。为了充分利用这些可视化元素，</w:t>
      </w:r>
      <w:r>
        <w:rPr>
          <w:lang w:eastAsia="zh-CN"/>
        </w:rPr>
        <w:t>MCnebula</w:t>
      </w:r>
      <w:r>
        <w:rPr>
          <w:lang w:eastAsia="zh-CN"/>
        </w:rPr>
        <w:t>带有</w:t>
      </w:r>
      <w:r>
        <w:rPr>
          <w:lang w:eastAsia="zh-CN"/>
        </w:rPr>
        <w:t xml:space="preserve"> ‘melody’ </w:t>
      </w:r>
      <w:r>
        <w:rPr>
          <w:lang w:eastAsia="zh-CN"/>
        </w:rPr>
        <w:t>对象，用于操纵可视化的调色板。</w:t>
      </w:r>
    </w:p>
    <w:p w:rsidR="00EC5BB5" w:rsidRDefault="00CA0BDE">
      <w:pPr>
        <w:numPr>
          <w:ilvl w:val="0"/>
          <w:numId w:val="1"/>
        </w:numPr>
        <w:rPr>
          <w:lang w:eastAsia="zh-CN"/>
        </w:rPr>
      </w:pPr>
      <w:r>
        <w:rPr>
          <w:lang w:eastAsia="zh-CN"/>
        </w:rPr>
        <w:t>翔实丰富的使用说明文档。编写</w:t>
      </w:r>
      <w:r>
        <w:rPr>
          <w:lang w:eastAsia="zh-CN"/>
        </w:rPr>
        <w:t>R</w:t>
      </w:r>
      <w:r>
        <w:rPr>
          <w:lang w:eastAsia="zh-CN"/>
        </w:rPr>
        <w:t>包时，可以使用</w:t>
      </w:r>
      <w:r>
        <w:rPr>
          <w:lang w:eastAsia="zh-CN"/>
        </w:rPr>
        <w:t xml:space="preserve"> ‘roxygen2’ </w:t>
      </w:r>
      <w:r>
        <w:rPr>
          <w:lang w:eastAsia="zh-CN"/>
        </w:rPr>
        <w:t>包进行注释，进而生成说明文档，可用</w:t>
      </w:r>
      <w:r>
        <w:rPr>
          <w:lang w:eastAsia="zh-CN"/>
        </w:rPr>
        <w:t>R</w:t>
      </w:r>
      <w:r>
        <w:rPr>
          <w:lang w:eastAsia="zh-CN"/>
        </w:rPr>
        <w:t>内部使用，也可形成单独的</w:t>
      </w:r>
      <w:r>
        <w:rPr>
          <w:lang w:eastAsia="zh-CN"/>
        </w:rPr>
        <w:t>.pdf</w:t>
      </w:r>
      <w:r>
        <w:rPr>
          <w:lang w:eastAsia="zh-CN"/>
        </w:rPr>
        <w:t>文档或其他文档（现在可获取于：</w:t>
      </w:r>
      <w:hyperlink r:id="rId13">
        <w:r>
          <w:rPr>
            <w:rStyle w:val="ad"/>
            <w:lang w:eastAsia="zh-CN"/>
          </w:rPr>
          <w:t>https://github.com/Cao-lab-zcmu/MCnebula2/blob/document/reference.pdf</w:t>
        </w:r>
      </w:hyperlink>
      <w:r>
        <w:rPr>
          <w:lang w:eastAsia="zh-CN"/>
        </w:rPr>
        <w:t>）。</w:t>
      </w:r>
      <w:r>
        <w:rPr>
          <w:lang w:eastAsia="zh-CN"/>
        </w:rPr>
        <w:t xml:space="preserve">MCnebula2 </w:t>
      </w:r>
      <w:r>
        <w:rPr>
          <w:lang w:eastAsia="zh-CN"/>
        </w:rPr>
        <w:t>包为每一个用户级的方法（</w:t>
      </w:r>
      <w:r>
        <w:rPr>
          <w:lang w:eastAsia="zh-CN"/>
        </w:rPr>
        <w:t>Method</w:t>
      </w:r>
      <w:r>
        <w:rPr>
          <w:lang w:eastAsia="zh-CN"/>
        </w:rPr>
        <w:t>）和函数（</w:t>
      </w:r>
      <w:r>
        <w:rPr>
          <w:lang w:eastAsia="zh-CN"/>
        </w:rPr>
        <w:t>Function</w:t>
      </w:r>
      <w:r>
        <w:rPr>
          <w:lang w:eastAsia="zh-CN"/>
        </w:rPr>
        <w:t>）注释了使用说明，并带有示例数据和示例代码，并在必要的部分添加了细节上的算法说明，使得用户能够无障碍使用</w:t>
      </w:r>
      <w:r>
        <w:rPr>
          <w:lang w:eastAsia="zh-CN"/>
        </w:rPr>
        <w:t>MCnebula2 R</w:t>
      </w:r>
      <w:r>
        <w:rPr>
          <w:lang w:eastAsia="zh-CN"/>
        </w:rPr>
        <w:t>包。</w:t>
      </w:r>
    </w:p>
    <w:p w:rsidR="00EC5BB5" w:rsidRDefault="00CA0BDE">
      <w:pPr>
        <w:numPr>
          <w:ilvl w:val="0"/>
          <w:numId w:val="1"/>
        </w:numPr>
        <w:rPr>
          <w:lang w:eastAsia="zh-CN"/>
        </w:rPr>
      </w:pPr>
      <w:r>
        <w:rPr>
          <w:lang w:eastAsia="zh-CN"/>
        </w:rPr>
        <w:t>高度可定制的输出报告。</w:t>
      </w:r>
      <w:r>
        <w:rPr>
          <w:lang w:eastAsia="zh-CN"/>
        </w:rPr>
        <w:t>R</w:t>
      </w:r>
      <w:r>
        <w:rPr>
          <w:lang w:eastAsia="zh-CN"/>
        </w:rPr>
        <w:t>带有一系列优秀的支持文档输出的工具包，如</w:t>
      </w:r>
      <w:r>
        <w:rPr>
          <w:lang w:eastAsia="zh-CN"/>
        </w:rPr>
        <w:t xml:space="preserve"> ‘rmarkdown’</w:t>
      </w:r>
      <w:r>
        <w:rPr>
          <w:lang w:eastAsia="zh-CN"/>
        </w:rPr>
        <w:t>，</w:t>
      </w:r>
      <w:r>
        <w:rPr>
          <w:lang w:eastAsia="zh-CN"/>
        </w:rPr>
        <w:t>‘knitr’</w:t>
      </w:r>
      <w:r>
        <w:rPr>
          <w:lang w:eastAsia="zh-CN"/>
        </w:rPr>
        <w:t>，</w:t>
      </w:r>
      <w:r>
        <w:rPr>
          <w:lang w:eastAsia="zh-CN"/>
        </w:rPr>
        <w:t xml:space="preserve">‘pander’ </w:t>
      </w:r>
      <w:r>
        <w:rPr>
          <w:lang w:eastAsia="zh-CN"/>
        </w:rPr>
        <w:t>等。</w:t>
      </w:r>
      <w:r>
        <w:rPr>
          <w:lang w:eastAsia="zh-CN"/>
        </w:rPr>
        <w:t>MCnebula</w:t>
      </w:r>
      <w:r>
        <w:rPr>
          <w:lang w:eastAsia="zh-CN"/>
        </w:rPr>
        <w:t>在设计时，考虑了集成这些包的工具</w:t>
      </w:r>
      <w:proofErr w:type="gramStart"/>
      <w:r>
        <w:rPr>
          <w:lang w:eastAsia="zh-CN"/>
        </w:rPr>
        <w:t>让分析</w:t>
      </w:r>
      <w:proofErr w:type="gramEnd"/>
      <w:r>
        <w:rPr>
          <w:lang w:eastAsia="zh-CN"/>
        </w:rPr>
        <w:t>流程以完整报告的形式输出。为了实现高度的自定义，我们设计存在基本工作流模块（相对固定）和自定义模块（结合其他</w:t>
      </w:r>
      <w:r>
        <w:rPr>
          <w:lang w:eastAsia="zh-CN"/>
        </w:rPr>
        <w:t>R</w:t>
      </w:r>
      <w:r>
        <w:rPr>
          <w:lang w:eastAsia="zh-CN"/>
        </w:rPr>
        <w:t>代码灵活部署），前者可用包装好的</w:t>
      </w:r>
      <w:r>
        <w:rPr>
          <w:lang w:eastAsia="zh-CN"/>
        </w:rPr>
        <w:t xml:space="preserve"> ‘workflow’ </w:t>
      </w:r>
      <w:r>
        <w:rPr>
          <w:lang w:eastAsia="zh-CN"/>
        </w:rPr>
        <w:t>函数快速构建输出（获取代码，或直接运行直到生成报告），而后者则建立在前者的基础上增添</w:t>
      </w:r>
      <w:r>
        <w:rPr>
          <w:lang w:eastAsia="zh-CN"/>
        </w:rPr>
        <w:t xml:space="preserve"> ‘section’</w:t>
      </w:r>
      <w:r>
        <w:rPr>
          <w:lang w:eastAsia="zh-CN"/>
        </w:rPr>
        <w:t>。</w:t>
      </w:r>
      <w:bookmarkEnd w:id="20"/>
    </w:p>
    <w:p w:rsidR="00EC5BB5" w:rsidRDefault="00CA0BDE">
      <w:pPr>
        <w:pStyle w:val="3"/>
        <w:rPr>
          <w:lang w:eastAsia="zh-CN"/>
        </w:rPr>
      </w:pPr>
      <w:bookmarkStart w:id="21" w:name="_Toc12"/>
      <w:bookmarkStart w:id="22" w:name="数据流"/>
      <w:r>
        <w:rPr>
          <w:lang w:eastAsia="zh-CN"/>
        </w:rPr>
        <w:t xml:space="preserve">2. </w:t>
      </w:r>
      <w:r>
        <w:rPr>
          <w:lang w:eastAsia="zh-CN"/>
        </w:rPr>
        <w:t>数据流</w:t>
      </w:r>
      <w:bookmarkEnd w:id="21"/>
    </w:p>
    <w:p w:rsidR="00EC5BB5" w:rsidRDefault="00CA0BDE">
      <w:pPr>
        <w:pStyle w:val="FirstParagraph"/>
        <w:rPr>
          <w:lang w:eastAsia="zh-CN"/>
        </w:rPr>
      </w:pPr>
      <w:r>
        <w:rPr>
          <w:lang w:eastAsia="zh-CN"/>
        </w:rPr>
        <w:t>   MCnebula</w:t>
      </w:r>
      <w:r>
        <w:rPr>
          <w:lang w:eastAsia="zh-CN"/>
        </w:rPr>
        <w:t>工作流程致力于从头开始分析</w:t>
      </w:r>
      <w:r>
        <w:rPr>
          <w:lang w:eastAsia="zh-CN"/>
        </w:rPr>
        <w:t>LC-MS/MS</w:t>
      </w:r>
      <w:r>
        <w:rPr>
          <w:lang w:eastAsia="zh-CN"/>
        </w:rPr>
        <w:t>数据集，即从样品获得的原始数据开始，经过各个阶段的分析，得到一份完整的分析报告（图</w:t>
      </w:r>
      <w:hyperlink w:anchor="stream">
        <w:r>
          <w:fldChar w:fldCharType="begin"/>
        </w:r>
        <w:r>
          <w:rPr>
            <w:lang w:eastAsia="zh-CN"/>
          </w:rPr>
          <w:instrText xml:space="preserve"> REF stream \h</w:instrText>
        </w:r>
        <w:r>
          <w:fldChar w:fldCharType="separate"/>
        </w:r>
        <w:r>
          <w:rPr>
            <w:lang w:eastAsia="zh-CN"/>
          </w:rPr>
          <w:t>2</w:t>
        </w:r>
        <w:r>
          <w:fldChar w:fldCharType="end"/>
        </w:r>
      </w:hyperlink>
      <w:r>
        <w:rPr>
          <w:lang w:eastAsia="zh-CN"/>
        </w:rPr>
        <w:t>）。分析过程遵循一般的</w:t>
      </w:r>
      <w:r>
        <w:rPr>
          <w:lang w:eastAsia="zh-CN"/>
        </w:rPr>
        <w:t>MCnebula</w:t>
      </w:r>
      <w:r>
        <w:rPr>
          <w:lang w:eastAsia="zh-CN"/>
        </w:rPr>
        <w:t>分析模板，从过滤候选化学式、结构式、化学类别，到创建可视化</w:t>
      </w:r>
      <w:r>
        <w:rPr>
          <w:lang w:eastAsia="zh-CN"/>
        </w:rPr>
        <w:t>Nebula</w:t>
      </w:r>
      <w:r>
        <w:rPr>
          <w:lang w:eastAsia="zh-CN"/>
        </w:rPr>
        <w:t>；它还允许自定义高级分析，在聚焦于化学类别的</w:t>
      </w:r>
      <w:r>
        <w:rPr>
          <w:lang w:eastAsia="zh-CN"/>
        </w:rPr>
        <w:t>Child-Nebulae</w:t>
      </w:r>
      <w:r>
        <w:rPr>
          <w:lang w:eastAsia="zh-CN"/>
        </w:rPr>
        <w:t>的帮助下，进行统计分析、特征选择（</w:t>
      </w:r>
      <w:r>
        <w:rPr>
          <w:lang w:eastAsia="zh-CN"/>
        </w:rPr>
        <w:t>Feature selection</w:t>
      </w:r>
      <w:r>
        <w:rPr>
          <w:lang w:eastAsia="zh-CN"/>
        </w:rPr>
        <w:t>）、聚焦关键代谢物（化合物）及其结构特征、通路富集、查询化合物同义名等（拓展功能请参考：第二部分</w:t>
      </w:r>
      <w:r>
        <w:rPr>
          <w:lang w:eastAsia="zh-CN"/>
        </w:rPr>
        <w:t xml:space="preserve"> MCnebula</w:t>
      </w:r>
      <w:r>
        <w:rPr>
          <w:lang w:eastAsia="zh-CN"/>
        </w:rPr>
        <w:t>的评估与拓展</w:t>
      </w:r>
      <w:r>
        <w:rPr>
          <w:lang w:eastAsia="zh-CN"/>
        </w:rPr>
        <w:t xml:space="preserve"> &gt; </w:t>
      </w:r>
      <w:r>
        <w:rPr>
          <w:lang w:eastAsia="zh-CN"/>
        </w:rPr>
        <w:t>二、结果</w:t>
      </w:r>
      <w:r>
        <w:rPr>
          <w:lang w:eastAsia="zh-CN"/>
        </w:rPr>
        <w:t xml:space="preserve"> &gt; </w:t>
      </w:r>
      <w:r>
        <w:rPr>
          <w:lang w:eastAsia="zh-CN"/>
        </w:rPr>
        <w:t>（二）</w:t>
      </w:r>
      <w:r>
        <w:rPr>
          <w:lang w:eastAsia="zh-CN"/>
        </w:rPr>
        <w:t>MCnebula</w:t>
      </w:r>
      <w:r>
        <w:rPr>
          <w:lang w:eastAsia="zh-CN"/>
        </w:rPr>
        <w:t>的拓展）。</w:t>
      </w:r>
    </w:p>
    <w:p w:rsidR="00EC5BB5" w:rsidRDefault="00EC5BB5">
      <w:pPr>
        <w:rPr>
          <w:lang w:eastAsia="zh-CN"/>
        </w:rPr>
        <w:sectPr w:rsidR="00EC5BB5">
          <w:type w:val="continuous"/>
          <w:pgSz w:w="11906" w:h="16838"/>
          <w:pgMar w:top="1134" w:right="850" w:bottom="1134" w:left="1701" w:header="709" w:footer="709" w:gutter="0"/>
          <w:cols w:space="720"/>
          <w:docGrid w:linePitch="360"/>
        </w:sectPr>
      </w:pPr>
    </w:p>
    <w:p w:rsidR="00EC5BB5" w:rsidRDefault="00CA0BDE">
      <w:pPr>
        <w:jc w:val="center"/>
      </w:pPr>
      <w:r>
        <w:rPr>
          <w:noProof/>
          <w:lang w:eastAsia="zh-CN"/>
        </w:rPr>
        <w:lastRenderedPageBreak/>
        <w:drawing>
          <wp:inline distT="0" distB="0" distL="0" distR="0">
            <wp:extent cx="7386955" cy="5669280"/>
            <wp:effectExtent l="0" t="0" r="4445" b="762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pic:blipFill>
                  <pic:spPr bwMode="auto">
                    <a:xfrm>
                      <a:off x="0" y="0"/>
                      <a:ext cx="102600" cy="78740"/>
                    </a:xfrm>
                    <a:prstGeom prst="rect">
                      <a:avLst/>
                    </a:prstGeom>
                    <a:noFill/>
                  </pic:spPr>
                </pic:pic>
              </a:graphicData>
            </a:graphic>
          </wp:inline>
        </w:drawing>
      </w:r>
    </w:p>
    <w:p w:rsidR="00EC5BB5" w:rsidRDefault="00CA0BDE">
      <w:pPr>
        <w:pStyle w:val="ImageCaption"/>
      </w:pPr>
      <w:r>
        <w:t>图</w:t>
      </w:r>
      <w:bookmarkStart w:id="23" w:name="stream"/>
      <w:r>
        <w:fldChar w:fldCharType="begin"/>
      </w:r>
      <w:r>
        <w:instrText>SEQ fig \* Arabic</w:instrText>
      </w:r>
      <w:r>
        <w:fldChar w:fldCharType="separate"/>
      </w:r>
      <w:r>
        <w:t>2</w:t>
      </w:r>
      <w:r>
        <w:fldChar w:fldCharType="end"/>
      </w:r>
      <w:bookmarkEnd w:id="23"/>
      <w:r>
        <w:t xml:space="preserve"> MCnebula</w:t>
      </w:r>
      <w:r>
        <w:t>数据流</w:t>
      </w:r>
    </w:p>
    <w:p w:rsidR="00EC5BB5" w:rsidRDefault="00EC5BB5">
      <w:pPr>
        <w:sectPr w:rsidR="00EC5BB5">
          <w:type w:val="oddPage"/>
          <w:pgSz w:w="16838" w:h="11906" w:orient="landscape"/>
          <w:pgMar w:top="1134" w:right="850" w:bottom="1134" w:left="1701" w:header="709" w:footer="709" w:gutter="0"/>
          <w:cols w:space="720"/>
          <w:docGrid w:linePitch="360"/>
        </w:sectPr>
      </w:pPr>
    </w:p>
    <w:p w:rsidR="00EC5BB5" w:rsidRDefault="00CA0BDE">
      <w:pPr>
        <w:pStyle w:val="Compact"/>
        <w:numPr>
          <w:ilvl w:val="0"/>
          <w:numId w:val="1"/>
        </w:numPr>
      </w:pPr>
      <w:r>
        <w:rPr>
          <w:lang w:eastAsia="zh-CN"/>
        </w:rPr>
        <w:lastRenderedPageBreak/>
        <w:t>图</w:t>
      </w:r>
      <w:hyperlink w:anchor="stream">
        <w:r>
          <w:fldChar w:fldCharType="begin"/>
        </w:r>
        <w:r>
          <w:rPr>
            <w:lang w:eastAsia="zh-CN"/>
          </w:rPr>
          <w:instrText xml:space="preserve"> REF stream \h</w:instrText>
        </w:r>
        <w:r>
          <w:fldChar w:fldCharType="separate"/>
        </w:r>
        <w:r>
          <w:rPr>
            <w:lang w:eastAsia="zh-CN"/>
          </w:rPr>
          <w:t>2</w:t>
        </w:r>
        <w:r>
          <w:fldChar w:fldCharType="end"/>
        </w:r>
      </w:hyperlink>
      <w:r>
        <w:rPr>
          <w:lang w:eastAsia="zh-CN"/>
        </w:rPr>
        <w:t>注：根据数据呈现的平台，</w:t>
      </w:r>
      <w:r>
        <w:rPr>
          <w:lang w:eastAsia="zh-CN"/>
        </w:rPr>
        <w:t>MCnebula</w:t>
      </w:r>
      <w:r>
        <w:rPr>
          <w:lang w:eastAsia="zh-CN"/>
        </w:rPr>
        <w:t>的工作流程可以分为两部分。第一部分是</w:t>
      </w:r>
      <w:r>
        <w:rPr>
          <w:lang w:eastAsia="zh-CN"/>
        </w:rPr>
        <w:t>R</w:t>
      </w:r>
      <w:r>
        <w:rPr>
          <w:lang w:eastAsia="zh-CN"/>
        </w:rPr>
        <w:t>以外的部分（在</w:t>
      </w:r>
      <w:r>
        <w:rPr>
          <w:lang w:eastAsia="zh-CN"/>
        </w:rPr>
        <w:t>MCnebula2</w:t>
      </w:r>
      <w:r>
        <w:rPr>
          <w:lang w:eastAsia="zh-CN"/>
        </w:rPr>
        <w:t>之前）：从</w:t>
      </w:r>
      <w:r>
        <w:rPr>
          <w:b/>
          <w:bCs/>
          <w:lang w:eastAsia="zh-CN"/>
        </w:rPr>
        <w:t>Sample</w:t>
      </w:r>
      <w:r>
        <w:rPr>
          <w:lang w:eastAsia="zh-CN"/>
        </w:rPr>
        <w:t>到</w:t>
      </w:r>
      <w:r>
        <w:rPr>
          <w:b/>
          <w:bCs/>
          <w:lang w:eastAsia="zh-CN"/>
        </w:rPr>
        <w:t>LC-MS/MS</w:t>
      </w:r>
      <w:r>
        <w:rPr>
          <w:lang w:eastAsia="zh-CN"/>
        </w:rPr>
        <w:t>，获得原始数据；</w:t>
      </w:r>
      <w:r>
        <w:rPr>
          <w:b/>
          <w:bCs/>
          <w:lang w:eastAsia="zh-CN"/>
        </w:rPr>
        <w:t>Convert raw data</w:t>
      </w:r>
      <w:r>
        <w:rPr>
          <w:lang w:eastAsia="zh-CN"/>
        </w:rPr>
        <w:t>，使用</w:t>
      </w:r>
      <w:r>
        <w:rPr>
          <w:lang w:eastAsia="zh-CN"/>
        </w:rPr>
        <w:t>Proteowizard</w:t>
      </w:r>
      <w:r>
        <w:rPr>
          <w:lang w:eastAsia="zh-CN"/>
        </w:rPr>
        <w:t>衍生的流行的</w:t>
      </w:r>
      <w:r>
        <w:rPr>
          <w:lang w:eastAsia="zh-CN"/>
        </w:rPr>
        <w:t>MSconvert</w:t>
      </w:r>
      <w:r>
        <w:rPr>
          <w:lang w:eastAsia="zh-CN"/>
        </w:rPr>
        <w:t>工具实现；对于</w:t>
      </w:r>
      <w:r>
        <w:rPr>
          <w:b/>
          <w:bCs/>
          <w:lang w:eastAsia="zh-CN"/>
        </w:rPr>
        <w:t>Feature detection</w:t>
      </w:r>
      <w:r>
        <w:rPr>
          <w:lang w:eastAsia="zh-CN"/>
        </w:rPr>
        <w:t>，用户可以用任何</w:t>
      </w:r>
      <w:r>
        <w:rPr>
          <w:lang w:eastAsia="zh-CN"/>
        </w:rPr>
        <w:t>LC-MS</w:t>
      </w:r>
      <w:r>
        <w:rPr>
          <w:lang w:eastAsia="zh-CN"/>
        </w:rPr>
        <w:t>处理工具实现，如</w:t>
      </w:r>
      <w:r>
        <w:rPr>
          <w:lang w:eastAsia="zh-CN"/>
        </w:rPr>
        <w:t>MZmine</w:t>
      </w:r>
      <w:r>
        <w:rPr>
          <w:lang w:eastAsia="zh-CN"/>
        </w:rPr>
        <w:t>、</w:t>
      </w:r>
      <w:r>
        <w:rPr>
          <w:lang w:eastAsia="zh-CN"/>
        </w:rPr>
        <w:t>XCMS</w:t>
      </w:r>
      <w:r>
        <w:rPr>
          <w:lang w:eastAsia="zh-CN"/>
        </w:rPr>
        <w:t>、</w:t>
      </w:r>
      <w:r>
        <w:rPr>
          <w:lang w:eastAsia="zh-CN"/>
        </w:rPr>
        <w:t>OpenMS</w:t>
      </w:r>
      <w:r>
        <w:rPr>
          <w:lang w:eastAsia="zh-CN"/>
        </w:rPr>
        <w:t>等；然后将</w:t>
      </w:r>
      <w:r>
        <w:rPr>
          <w:lang w:eastAsia="zh-CN"/>
        </w:rPr>
        <w:t>.mgf</w:t>
      </w:r>
      <w:r>
        <w:rPr>
          <w:lang w:eastAsia="zh-CN"/>
        </w:rPr>
        <w:t>或其他文件格式的</w:t>
      </w:r>
      <w:r>
        <w:rPr>
          <w:lang w:eastAsia="zh-CN"/>
        </w:rPr>
        <w:t>MS/MS</w:t>
      </w:r>
      <w:r>
        <w:rPr>
          <w:lang w:eastAsia="zh-CN"/>
        </w:rPr>
        <w:t>光谱导入</w:t>
      </w:r>
      <w:r>
        <w:rPr>
          <w:lang w:eastAsia="zh-CN"/>
        </w:rPr>
        <w:t>SIRIUS</w:t>
      </w:r>
      <w:r>
        <w:rPr>
          <w:lang w:eastAsia="zh-CN"/>
        </w:rPr>
        <w:t>进行计算。</w:t>
      </w:r>
      <w:r>
        <w:t>R</w:t>
      </w:r>
      <w:r>
        <w:t>内部的部分，</w:t>
      </w:r>
      <w:r>
        <w:t>MCnebula2</w:t>
      </w:r>
      <w:r>
        <w:t>实现了数据的整合，并在</w:t>
      </w:r>
      <w:r>
        <w:t xml:space="preserve"> ‘mcnebula’ </w:t>
      </w:r>
      <w:r>
        <w:t>对象中创建</w:t>
      </w:r>
      <w:r>
        <w:t>Nebulae</w:t>
      </w:r>
      <w:r>
        <w:t>。</w:t>
      </w:r>
      <w:bookmarkEnd w:id="18"/>
      <w:bookmarkEnd w:id="22"/>
    </w:p>
    <w:p w:rsidR="00EC5BB5" w:rsidRDefault="00CA0BDE">
      <w:pPr>
        <w:pStyle w:val="2"/>
      </w:pPr>
      <w:bookmarkStart w:id="24" w:name="_Toc13"/>
      <w:bookmarkStart w:id="25" w:name="二mcnebula的算法"/>
      <w:r>
        <w:t>（二）</w:t>
      </w:r>
      <w:r>
        <w:t>MCnebula</w:t>
      </w:r>
      <w:r>
        <w:t>的算法</w:t>
      </w:r>
      <w:bookmarkEnd w:id="24"/>
    </w:p>
    <w:p w:rsidR="00EC5BB5" w:rsidRDefault="00CA0BDE">
      <w:pPr>
        <w:pStyle w:val="3"/>
      </w:pPr>
      <w:bookmarkStart w:id="26" w:name="_Toc14"/>
      <w:bookmarkStart w:id="27" w:name="整体考虑"/>
      <w:r>
        <w:t xml:space="preserve">1. </w:t>
      </w:r>
      <w:r>
        <w:t>整体考虑</w:t>
      </w:r>
      <w:bookmarkEnd w:id="26"/>
    </w:p>
    <w:p w:rsidR="00EC5BB5" w:rsidRDefault="00CA0BDE">
      <w:pPr>
        <w:pStyle w:val="FirstParagraph"/>
        <w:rPr>
          <w:lang w:eastAsia="zh-CN"/>
        </w:rPr>
      </w:pPr>
      <w:r>
        <w:t xml:space="preserve">   </w:t>
      </w:r>
      <w:r>
        <w:t>非靶向</w:t>
      </w:r>
      <w:r>
        <w:t>LC-MS/MS</w:t>
      </w:r>
      <w:r>
        <w:t>数据集的分析一般从</w:t>
      </w:r>
      <w:r>
        <w:t xml:space="preserve"> ‘Features’ </w:t>
      </w:r>
      <w:r>
        <w:t>检测（</w:t>
      </w:r>
      <w:r>
        <w:t>Feature detection</w:t>
      </w:r>
      <w:r>
        <w:t>）开始。</w:t>
      </w:r>
      <w:r>
        <w:t xml:space="preserve">‘Features’ </w:t>
      </w:r>
      <w:r>
        <w:t>被识别为</w:t>
      </w:r>
      <w:r>
        <w:t>MS</w:t>
      </w:r>
      <w:r>
        <w:rPr>
          <w:vertAlign w:val="superscript"/>
        </w:rPr>
        <w:t>1</w:t>
      </w:r>
      <w:r>
        <w:t>（</w:t>
      </w:r>
      <w:r>
        <w:t>MASS</w:t>
      </w:r>
      <w:r>
        <w:t>一级）数据中的</w:t>
      </w:r>
      <w:r>
        <w:t>’</w:t>
      </w:r>
      <w:r>
        <w:t>峰</w:t>
      </w:r>
      <w:r>
        <w:t>’</w:t>
      </w:r>
      <w:r>
        <w:t>。</w:t>
      </w:r>
      <w:r>
        <w:rPr>
          <w:lang w:eastAsia="zh-CN"/>
        </w:rPr>
        <w:t>每个</w:t>
      </w:r>
      <w:r>
        <w:rPr>
          <w:lang w:eastAsia="zh-CN"/>
        </w:rPr>
        <w:t xml:space="preserve"> ‘Features’ </w:t>
      </w:r>
      <w:r>
        <w:rPr>
          <w:lang w:eastAsia="zh-CN"/>
        </w:rPr>
        <w:t>可能代表一个化合物，并以</w:t>
      </w:r>
      <w:r>
        <w:rPr>
          <w:lang w:eastAsia="zh-CN"/>
        </w:rPr>
        <w:t>MS</w:t>
      </w:r>
      <w:r>
        <w:rPr>
          <w:vertAlign w:val="superscript"/>
          <w:lang w:eastAsia="zh-CN"/>
        </w:rPr>
        <w:t>2</w:t>
      </w:r>
      <w:r>
        <w:rPr>
          <w:lang w:eastAsia="zh-CN"/>
        </w:rPr>
        <w:t>（</w:t>
      </w:r>
      <w:r>
        <w:rPr>
          <w:lang w:eastAsia="zh-CN"/>
        </w:rPr>
        <w:t>MASS</w:t>
      </w:r>
      <w:r>
        <w:rPr>
          <w:lang w:eastAsia="zh-CN"/>
        </w:rPr>
        <w:t>级别</w:t>
      </w:r>
      <w:r>
        <w:rPr>
          <w:lang w:eastAsia="zh-CN"/>
        </w:rPr>
        <w:t>2</w:t>
      </w:r>
      <w:r>
        <w:rPr>
          <w:lang w:eastAsia="zh-CN"/>
        </w:rPr>
        <w:t>）光谱进行分配。然后用</w:t>
      </w:r>
      <w:r>
        <w:rPr>
          <w:lang w:eastAsia="zh-CN"/>
        </w:rPr>
        <w:t>MS</w:t>
      </w:r>
      <w:r>
        <w:rPr>
          <w:vertAlign w:val="superscript"/>
          <w:lang w:eastAsia="zh-CN"/>
        </w:rPr>
        <w:t>2</w:t>
      </w:r>
      <w:r>
        <w:rPr>
          <w:lang w:eastAsia="zh-CN"/>
        </w:rPr>
        <w:t>光谱来鉴定化合物。困难主要在于对这些</w:t>
      </w:r>
      <w:r>
        <w:rPr>
          <w:lang w:eastAsia="zh-CN"/>
        </w:rPr>
        <w:t xml:space="preserve"> ‘Features’ </w:t>
      </w:r>
      <w:r>
        <w:rPr>
          <w:lang w:eastAsia="zh-CN"/>
        </w:rPr>
        <w:t>进行注释以发现它们的化合物身份，并为进一步的生物研究挖掘出有益的信息。此外，</w:t>
      </w:r>
      <w:proofErr w:type="gramStart"/>
      <w:r>
        <w:rPr>
          <w:lang w:eastAsia="zh-CN"/>
        </w:rPr>
        <w:t>非靶向</w:t>
      </w:r>
      <w:proofErr w:type="gramEnd"/>
      <w:r>
        <w:rPr>
          <w:lang w:eastAsia="zh-CN"/>
        </w:rPr>
        <w:t>的</w:t>
      </w:r>
      <w:r>
        <w:rPr>
          <w:lang w:eastAsia="zh-CN"/>
        </w:rPr>
        <w:t>LC-MS/MS</w:t>
      </w:r>
      <w:r>
        <w:rPr>
          <w:lang w:eastAsia="zh-CN"/>
        </w:rPr>
        <w:t>数据集通常是一个庞大的数据集，这导致整个过程的分析耗时。在此，我们采用了一种基于化学类的可视化方法，即</w:t>
      </w:r>
      <w:r>
        <w:rPr>
          <w:lang w:eastAsia="zh-CN"/>
        </w:rPr>
        <w:t>MCnebula</w:t>
      </w:r>
      <w:r>
        <w:rPr>
          <w:lang w:eastAsia="zh-CN"/>
        </w:rPr>
        <w:t>，来解决这些问题。</w:t>
      </w:r>
    </w:p>
    <w:p w:rsidR="00EC5BB5" w:rsidRDefault="00CA0BDE">
      <w:pPr>
        <w:pStyle w:val="a0"/>
        <w:rPr>
          <w:lang w:eastAsia="zh-CN"/>
        </w:rPr>
      </w:pPr>
      <w:r>
        <w:rPr>
          <w:lang w:eastAsia="zh-CN"/>
        </w:rPr>
        <w:t>   MCnebula R</w:t>
      </w:r>
      <w:proofErr w:type="gramStart"/>
      <w:r>
        <w:rPr>
          <w:lang w:eastAsia="zh-CN"/>
        </w:rPr>
        <w:t>包本身</w:t>
      </w:r>
      <w:proofErr w:type="gramEnd"/>
      <w:r>
        <w:rPr>
          <w:lang w:eastAsia="zh-CN"/>
        </w:rPr>
        <w:t>不涉及分子式预测、结构预测和化学类的预测，因此没有不涉及这些部分的准确性。</w:t>
      </w:r>
      <w:r>
        <w:rPr>
          <w:lang w:eastAsia="zh-CN"/>
        </w:rPr>
        <w:t>MCnebula</w:t>
      </w:r>
      <w:r>
        <w:rPr>
          <w:lang w:eastAsia="zh-CN"/>
        </w:rPr>
        <w:t>通过提取</w:t>
      </w:r>
      <w:r>
        <w:rPr>
          <w:lang w:eastAsia="zh-CN"/>
        </w:rPr>
        <w:t>SIRIUS</w:t>
      </w:r>
      <w:r>
        <w:rPr>
          <w:lang w:eastAsia="zh-CN"/>
        </w:rPr>
        <w:t>项目的预测数据来实现下游分析。</w:t>
      </w:r>
      <w:r>
        <w:rPr>
          <w:lang w:eastAsia="zh-CN"/>
        </w:rPr>
        <w:t>MCnebula</w:t>
      </w:r>
      <w:r>
        <w:rPr>
          <w:lang w:eastAsia="zh-CN"/>
        </w:rPr>
        <w:t>的核心是化学类别过滤算法，也就是基于丰度的化学类（</w:t>
      </w:r>
      <w:r>
        <w:rPr>
          <w:lang w:eastAsia="zh-CN"/>
        </w:rPr>
        <w:t>ABC</w:t>
      </w:r>
      <w:r>
        <w:rPr>
          <w:lang w:eastAsia="zh-CN"/>
        </w:rPr>
        <w:t>）选择算法。为了详细解释</w:t>
      </w:r>
      <w:r>
        <w:rPr>
          <w:lang w:eastAsia="zh-CN"/>
        </w:rPr>
        <w:t>ABC</w:t>
      </w:r>
      <w:r>
        <w:rPr>
          <w:lang w:eastAsia="zh-CN"/>
        </w:rPr>
        <w:t>选择算法，我们需要从</w:t>
      </w:r>
      <w:r>
        <w:rPr>
          <w:lang w:eastAsia="zh-CN"/>
        </w:rPr>
        <w:t>MS/MS</w:t>
      </w:r>
      <w:r>
        <w:rPr>
          <w:lang w:eastAsia="zh-CN"/>
        </w:rPr>
        <w:t>光谱分析和鉴定化合物开始讨论。</w:t>
      </w:r>
      <w:bookmarkEnd w:id="27"/>
    </w:p>
    <w:p w:rsidR="00EC5BB5" w:rsidRDefault="00CA0BDE">
      <w:pPr>
        <w:pStyle w:val="3"/>
        <w:rPr>
          <w:lang w:eastAsia="zh-CN"/>
        </w:rPr>
      </w:pPr>
      <w:bookmarkStart w:id="28" w:name="_Toc15"/>
      <w:bookmarkStart w:id="29" w:name="化学结构式和分子式"/>
      <w:r>
        <w:rPr>
          <w:lang w:eastAsia="zh-CN"/>
        </w:rPr>
        <w:t xml:space="preserve">2. </w:t>
      </w:r>
      <w:r>
        <w:rPr>
          <w:lang w:eastAsia="zh-CN"/>
        </w:rPr>
        <w:t>化学结构式和分子式</w:t>
      </w:r>
      <w:bookmarkEnd w:id="28"/>
    </w:p>
    <w:p w:rsidR="00EC5BB5" w:rsidRDefault="00CA0BDE">
      <w:pPr>
        <w:pStyle w:val="FirstParagraph"/>
        <w:rPr>
          <w:lang w:eastAsia="zh-CN"/>
        </w:rPr>
      </w:pPr>
      <w:r>
        <w:rPr>
          <w:lang w:eastAsia="zh-CN"/>
        </w:rPr>
        <w:t>   MS/MS</w:t>
      </w:r>
      <w:r>
        <w:rPr>
          <w:lang w:eastAsia="zh-CN"/>
        </w:rPr>
        <w:t>谱的分析是一个推断和预测的过程。例如，我们根据分子量结合</w:t>
      </w:r>
      <w:r>
        <w:rPr>
          <w:lang w:eastAsia="zh-CN"/>
        </w:rPr>
        <w:t>MS/MS</w:t>
      </w:r>
      <w:r>
        <w:rPr>
          <w:lang w:eastAsia="zh-CN"/>
        </w:rPr>
        <w:t>谱的可能碎片模式来推测元素的组成，推测化合物的潜在分子式。最后，我们从化合物结构数据库中寻找确切的化合物。有时，这个过程充满了不确定性，因为有太多的因素可能影响到</w:t>
      </w:r>
      <w:r>
        <w:rPr>
          <w:lang w:eastAsia="zh-CN"/>
        </w:rPr>
        <w:t>MS/MS</w:t>
      </w:r>
      <w:r>
        <w:rPr>
          <w:lang w:eastAsia="zh-CN"/>
        </w:rPr>
        <w:t>数据的可靠性和推断的正确性。可以假设，在</w:t>
      </w:r>
      <w:r>
        <w:rPr>
          <w:lang w:eastAsia="zh-CN"/>
        </w:rPr>
        <w:t>MS/MS</w:t>
      </w:r>
      <w:r>
        <w:rPr>
          <w:lang w:eastAsia="zh-CN"/>
        </w:rPr>
        <w:t>光谱背后有复杂的潜在化学分子式、化学结构和化学类别的候选。假设我们现在有这些候选数据，</w:t>
      </w:r>
      <w:r>
        <w:rPr>
          <w:lang w:eastAsia="zh-CN"/>
        </w:rPr>
        <w:t>MCnebula</w:t>
      </w:r>
      <w:r>
        <w:rPr>
          <w:lang w:eastAsia="zh-CN"/>
        </w:rPr>
        <w:t>可以帮助提取这些候选数据，并根据化学结构预测的最高分获得每个</w:t>
      </w:r>
      <w:r>
        <w:rPr>
          <w:lang w:eastAsia="zh-CN"/>
        </w:rPr>
        <w:t>MS/MS</w:t>
      </w:r>
      <w:r>
        <w:rPr>
          <w:lang w:eastAsia="zh-CN"/>
        </w:rPr>
        <w:t>谱的唯一分子式和化学结构；在这个过程中，和大多数算法一样，我们可以根据分数对预测进行过滤。</w:t>
      </w:r>
      <w:bookmarkEnd w:id="29"/>
    </w:p>
    <w:p w:rsidR="00EC5BB5" w:rsidRDefault="00CA0BDE">
      <w:pPr>
        <w:pStyle w:val="3"/>
        <w:rPr>
          <w:lang w:eastAsia="zh-CN"/>
        </w:rPr>
      </w:pPr>
      <w:bookmarkStart w:id="30" w:name="_Toc16"/>
      <w:bookmarkStart w:id="31" w:name="根据最佳候选项确立reference"/>
      <w:r>
        <w:rPr>
          <w:lang w:eastAsia="zh-CN"/>
        </w:rPr>
        <w:t xml:space="preserve">3. </w:t>
      </w:r>
      <w:r>
        <w:rPr>
          <w:lang w:eastAsia="zh-CN"/>
        </w:rPr>
        <w:t>根据最佳候选项确立</w:t>
      </w:r>
      <w:r>
        <w:rPr>
          <w:lang w:eastAsia="zh-CN"/>
        </w:rPr>
        <w:t>Reference</w:t>
      </w:r>
      <w:bookmarkEnd w:id="30"/>
    </w:p>
    <w:p w:rsidR="00EC5BB5" w:rsidRDefault="00CA0BDE">
      <w:pPr>
        <w:pStyle w:val="FirstParagraph"/>
      </w:pPr>
      <w:r>
        <w:rPr>
          <w:lang w:eastAsia="zh-CN"/>
        </w:rPr>
        <w:t xml:space="preserve">   </w:t>
      </w:r>
      <w:r>
        <w:rPr>
          <w:lang w:eastAsia="zh-CN"/>
        </w:rPr>
        <w:t>对以</w:t>
      </w:r>
      <w:r>
        <w:rPr>
          <w:lang w:eastAsia="zh-CN"/>
        </w:rPr>
        <w:t>LC-MS/MS</w:t>
      </w:r>
      <w:r>
        <w:rPr>
          <w:lang w:eastAsia="zh-CN"/>
        </w:rPr>
        <w:t>谱呈现的潜在化合物进行预测，并得到了化学分子式、结构和化学类别的候选结果（这些在</w:t>
      </w:r>
      <w:r>
        <w:rPr>
          <w:lang w:eastAsia="zh-CN"/>
        </w:rPr>
        <w:t>SIRIUS</w:t>
      </w:r>
      <w:r>
        <w:rPr>
          <w:lang w:eastAsia="zh-CN"/>
        </w:rPr>
        <w:t>中实现了）。这些候选化合物包括阳性和阴性结果：对于化学分子式和化学结构，阳性预测是唯一的；对于化学类别，涉及多个属于不同分类的阳性预测。无从得知确切的阳性或阴性</w:t>
      </w:r>
      <w:r>
        <w:rPr>
          <w:lang w:eastAsia="zh-CN"/>
        </w:rPr>
        <w:lastRenderedPageBreak/>
        <w:t>模式。通常情况下，我们通过得分对这些数据进行排序和过滤。有许多得分系统，同位素、质量误差、结构相似性、化学类别等等。选择哪种对候选项进行排名的分数系统取决于研究的目的。</w:t>
      </w:r>
      <w:r>
        <w:t>比如：</w:t>
      </w:r>
    </w:p>
    <w:p w:rsidR="00EC5BB5" w:rsidRDefault="00CA0BDE">
      <w:pPr>
        <w:pStyle w:val="Compact"/>
        <w:numPr>
          <w:ilvl w:val="0"/>
          <w:numId w:val="1"/>
        </w:numPr>
        <w:rPr>
          <w:lang w:eastAsia="zh-CN"/>
        </w:rPr>
      </w:pPr>
      <w:r>
        <w:rPr>
          <w:lang w:eastAsia="zh-CN"/>
        </w:rPr>
        <w:t>要找出化学结构大多是阳性的候选，通过结构得分对候选进行排名。</w:t>
      </w:r>
    </w:p>
    <w:p w:rsidR="00EC5BB5" w:rsidRDefault="00CA0BDE">
      <w:pPr>
        <w:pStyle w:val="Compact"/>
        <w:numPr>
          <w:ilvl w:val="0"/>
          <w:numId w:val="1"/>
        </w:numPr>
        <w:rPr>
          <w:lang w:eastAsia="zh-CN"/>
        </w:rPr>
      </w:pPr>
      <w:r>
        <w:rPr>
          <w:lang w:eastAsia="zh-CN"/>
        </w:rPr>
        <w:t>为了确定一个潜在的化合物是否属于某个化学类别，通过化学类的得分对候选化合物进行排名。</w:t>
      </w:r>
    </w:p>
    <w:p w:rsidR="00EC5BB5" w:rsidRDefault="00CA0BDE">
      <w:pPr>
        <w:pStyle w:val="FirstParagraph"/>
      </w:pPr>
      <w:r>
        <w:t>通过</w:t>
      </w:r>
      <w:r>
        <w:t>MCnebula</w:t>
      </w:r>
      <w:r>
        <w:t>中的</w:t>
      </w:r>
      <w:r>
        <w:t xml:space="preserve"> ‘filter_</w:t>
      </w:r>
      <w:proofErr w:type="gramStart"/>
      <w:r>
        <w:t>formula(</w:t>
      </w:r>
      <w:proofErr w:type="gramEnd"/>
      <w:r>
        <w:t>)’</w:t>
      </w:r>
      <w:r>
        <w:t>、</w:t>
      </w:r>
      <w:r>
        <w:t xml:space="preserve"> ‘filter_structure()’</w:t>
      </w:r>
      <w:r>
        <w:t>或</w:t>
      </w:r>
      <w:r>
        <w:t xml:space="preserve"> ’filter_ppcp()’</w:t>
      </w:r>
      <w:r>
        <w:t>函数，可以得到得分最高的候选化合物。然而，对于三个模块（分子式、结构、化学类），有时它们的最高分候选并不一致，也就是说，他们的最高分是针对不同的化学分子式的。为了在其他模块中找到相应的数据，应该进行</w:t>
      </w:r>
      <w:r>
        <w:t xml:space="preserve"> ’create_</w:t>
      </w:r>
      <w:proofErr w:type="gramStart"/>
      <w:r>
        <w:t>reference(</w:t>
      </w:r>
      <w:proofErr w:type="gramEnd"/>
      <w:r>
        <w:t>)’</w:t>
      </w:r>
      <w:r>
        <w:t>来建立</w:t>
      </w:r>
      <w:r>
        <w:t xml:space="preserve"> ’Specific candidate’</w:t>
      </w:r>
      <w:r>
        <w:t>，作为后续数据整合的参考。我们通过得分和排名获得了唯一的化学分子式和化学结构式作为参考。但是对于化学类来说，这种方法是不够的。</w:t>
      </w:r>
      <w:bookmarkEnd w:id="31"/>
    </w:p>
    <w:p w:rsidR="00EC5BB5" w:rsidRDefault="00CA0BDE">
      <w:pPr>
        <w:pStyle w:val="3"/>
      </w:pPr>
      <w:bookmarkStart w:id="32" w:name="_Toc17"/>
      <w:bookmarkStart w:id="33" w:name="化学分类学"/>
      <w:r>
        <w:t xml:space="preserve">4. </w:t>
      </w:r>
      <w:r>
        <w:t>化学分类学</w:t>
      </w:r>
      <w:bookmarkEnd w:id="32"/>
    </w:p>
    <w:p w:rsidR="00EC5BB5" w:rsidRDefault="00CA0BDE">
      <w:pPr>
        <w:pStyle w:val="FirstParagraph"/>
        <w:rPr>
          <w:lang w:eastAsia="zh-CN"/>
        </w:rPr>
      </w:pPr>
      <w:r>
        <w:rPr>
          <w:lang w:eastAsia="zh-CN"/>
        </w:rPr>
        <w:t xml:space="preserve">   </w:t>
      </w:r>
      <w:r>
        <w:rPr>
          <w:lang w:eastAsia="zh-CN"/>
        </w:rPr>
        <w:t>化学分类是一个复杂的系统。在这里，我们只讨论基于结构的化学分类系统</w:t>
      </w:r>
      <w:r>
        <w:rPr>
          <w:vertAlign w:val="superscript"/>
          <w:lang w:eastAsia="zh-CN"/>
        </w:rPr>
        <w:t>[24]</w:t>
      </w:r>
      <w:r>
        <w:rPr>
          <w:lang w:eastAsia="zh-CN"/>
        </w:rPr>
        <w:t>，因为</w:t>
      </w:r>
      <w:r>
        <w:rPr>
          <w:lang w:eastAsia="zh-CN"/>
        </w:rPr>
        <w:t>MS/MS</w:t>
      </w:r>
      <w:proofErr w:type="gramStart"/>
      <w:r>
        <w:rPr>
          <w:lang w:eastAsia="zh-CN"/>
        </w:rPr>
        <w:t>谱比生物活性</w:t>
      </w:r>
      <w:proofErr w:type="gramEnd"/>
      <w:r>
        <w:rPr>
          <w:lang w:eastAsia="zh-CN"/>
        </w:rPr>
        <w:t>和其他信息更能说明化合物的结构。</w:t>
      </w:r>
    </w:p>
    <w:p w:rsidR="00EC5BB5" w:rsidRDefault="00CA0BDE">
      <w:pPr>
        <w:pStyle w:val="a0"/>
        <w:rPr>
          <w:lang w:eastAsia="zh-CN"/>
        </w:rPr>
      </w:pPr>
      <w:r>
        <w:rPr>
          <w:lang w:eastAsia="zh-CN"/>
        </w:rPr>
        <w:t xml:space="preserve">   </w:t>
      </w:r>
      <w:r>
        <w:rPr>
          <w:lang w:eastAsia="zh-CN"/>
        </w:rPr>
        <w:t>根据化合物整体结构和局部结构的划分，我们可以把结构特征称为主导结构和</w:t>
      </w:r>
      <w:proofErr w:type="gramStart"/>
      <w:r>
        <w:rPr>
          <w:lang w:eastAsia="zh-CN"/>
        </w:rPr>
        <w:t>亚结构</w:t>
      </w:r>
      <w:proofErr w:type="gramEnd"/>
      <w:r>
        <w:rPr>
          <w:vertAlign w:val="superscript"/>
          <w:lang w:eastAsia="zh-CN"/>
        </w:rPr>
        <w:t>[24]</w:t>
      </w:r>
      <w:r>
        <w:rPr>
          <w:lang w:eastAsia="zh-CN"/>
        </w:rPr>
        <w:t>。相应地，在化学分类系统中，我们不仅可以根据主导结构对化合物进行分类，还可以根据</w:t>
      </w:r>
      <w:proofErr w:type="gramStart"/>
      <w:r>
        <w:rPr>
          <w:lang w:eastAsia="zh-CN"/>
        </w:rPr>
        <w:t>亚结构</w:t>
      </w:r>
      <w:proofErr w:type="gramEnd"/>
      <w:r>
        <w:rPr>
          <w:lang w:eastAsia="zh-CN"/>
        </w:rPr>
        <w:t>进行分类。基于化合物的主导结构的化学分类很容易理解。例如，我们将把紫杉醇（</w:t>
      </w:r>
      <w:r>
        <w:rPr>
          <w:lang w:eastAsia="zh-CN"/>
        </w:rPr>
        <w:t>Taxifolin</w:t>
      </w:r>
      <w:r>
        <w:rPr>
          <w:lang w:eastAsia="zh-CN"/>
        </w:rPr>
        <w:t>）归入</w:t>
      </w:r>
      <w:r>
        <w:rPr>
          <w:lang w:eastAsia="zh-CN"/>
        </w:rPr>
        <w:t>“</w:t>
      </w:r>
      <w:r>
        <w:rPr>
          <w:lang w:eastAsia="zh-CN"/>
        </w:rPr>
        <w:t>黄酮类</w:t>
      </w:r>
      <w:r>
        <w:rPr>
          <w:lang w:eastAsia="zh-CN"/>
        </w:rPr>
        <w:t>”</w:t>
      </w:r>
      <w:r>
        <w:rPr>
          <w:lang w:eastAsia="zh-CN"/>
        </w:rPr>
        <w:t>（</w:t>
      </w:r>
      <w:r>
        <w:rPr>
          <w:lang w:eastAsia="zh-CN"/>
        </w:rPr>
        <w:t>Flavones</w:t>
      </w:r>
      <w:r>
        <w:rPr>
          <w:lang w:eastAsia="zh-CN"/>
        </w:rPr>
        <w:t>），而不是</w:t>
      </w:r>
      <w:r>
        <w:rPr>
          <w:lang w:eastAsia="zh-CN"/>
        </w:rPr>
        <w:t>“</w:t>
      </w:r>
      <w:r>
        <w:rPr>
          <w:lang w:eastAsia="zh-CN"/>
        </w:rPr>
        <w:t>酚类</w:t>
      </w:r>
      <w:r>
        <w:rPr>
          <w:lang w:eastAsia="zh-CN"/>
        </w:rPr>
        <w:t>”</w:t>
      </w:r>
      <w:r>
        <w:rPr>
          <w:lang w:eastAsia="zh-CN"/>
        </w:rPr>
        <w:t>（</w:t>
      </w:r>
      <w:r>
        <w:rPr>
          <w:lang w:eastAsia="zh-CN"/>
        </w:rPr>
        <w:t>Phenols</w:t>
      </w:r>
      <w:r>
        <w:rPr>
          <w:lang w:eastAsia="zh-CN"/>
        </w:rPr>
        <w:t>），尽管它的局部结构有一个</w:t>
      </w:r>
      <w:r>
        <w:rPr>
          <w:lang w:eastAsia="zh-CN"/>
        </w:rPr>
        <w:t>“</w:t>
      </w:r>
      <w:r>
        <w:rPr>
          <w:lang w:eastAsia="zh-CN"/>
        </w:rPr>
        <w:t>酚</w:t>
      </w:r>
      <w:r>
        <w:rPr>
          <w:lang w:eastAsia="zh-CN"/>
        </w:rPr>
        <w:t>”</w:t>
      </w:r>
      <w:r>
        <w:rPr>
          <w:lang w:eastAsia="zh-CN"/>
        </w:rPr>
        <w:t>的子结构。我们希望按照化合物的主要结构而不是子结构对其进行分类，因为这样的分类更简洁，包含的信息更多。但是，在</w:t>
      </w:r>
      <w:r>
        <w:rPr>
          <w:lang w:eastAsia="zh-CN"/>
        </w:rPr>
        <w:t>MS/MS</w:t>
      </w:r>
      <w:r>
        <w:rPr>
          <w:lang w:eastAsia="zh-CN"/>
        </w:rPr>
        <w:t>光谱分析过程中，我们有时只能根据化合物的</w:t>
      </w:r>
      <w:proofErr w:type="gramStart"/>
      <w:r>
        <w:rPr>
          <w:lang w:eastAsia="zh-CN"/>
        </w:rPr>
        <w:t>亚结构</w:t>
      </w:r>
      <w:proofErr w:type="gramEnd"/>
      <w:r>
        <w:rPr>
          <w:lang w:eastAsia="zh-CN"/>
        </w:rPr>
        <w:t>进行化学分类，这可能是由于：结构分析过程中的不确定性；可能是未知化合物；</w:t>
      </w:r>
      <w:r>
        <w:rPr>
          <w:lang w:eastAsia="zh-CN"/>
        </w:rPr>
        <w:t>MS/MS</w:t>
      </w:r>
      <w:r>
        <w:rPr>
          <w:lang w:eastAsia="zh-CN"/>
        </w:rPr>
        <w:t>光谱片段信息不足。在这种情况下，我们有必要借助于子结构信息对化合物进行分类，否则我们对那些无法获得主导结构信息的化合物一无所知。</w:t>
      </w:r>
    </w:p>
    <w:p w:rsidR="00EC5BB5" w:rsidRDefault="00CA0BDE">
      <w:pPr>
        <w:pStyle w:val="a0"/>
        <w:rPr>
          <w:lang w:eastAsia="zh-CN"/>
        </w:rPr>
      </w:pPr>
      <w:r>
        <w:rPr>
          <w:lang w:eastAsia="zh-CN"/>
        </w:rPr>
        <w:t xml:space="preserve">   </w:t>
      </w:r>
      <w:r>
        <w:rPr>
          <w:lang w:eastAsia="zh-CN"/>
        </w:rPr>
        <w:t>需要注意的是化学分类学的另一个方面的复杂性，即分类的层次性。例如，</w:t>
      </w:r>
      <w:r>
        <w:rPr>
          <w:lang w:eastAsia="zh-CN"/>
        </w:rPr>
        <w:t xml:space="preserve">‘Flavones’ </w:t>
      </w:r>
      <w:r>
        <w:rPr>
          <w:lang w:eastAsia="zh-CN"/>
        </w:rPr>
        <w:t>属于其上级</w:t>
      </w:r>
      <w:r>
        <w:rPr>
          <w:lang w:eastAsia="zh-CN"/>
        </w:rPr>
        <w:t xml:space="preserve"> ‘Flavonoids’ </w:t>
      </w:r>
      <w:r>
        <w:rPr>
          <w:lang w:eastAsia="zh-CN"/>
        </w:rPr>
        <w:t>；再上级</w:t>
      </w:r>
      <w:r>
        <w:rPr>
          <w:lang w:eastAsia="zh-CN"/>
        </w:rPr>
        <w:t xml:space="preserve"> ‘Phynylpropanoids and polyketides’ </w:t>
      </w:r>
      <w:r>
        <w:rPr>
          <w:lang w:eastAsia="zh-CN"/>
        </w:rPr>
        <w:t>；进一步向上的分类是</w:t>
      </w:r>
      <w:r>
        <w:rPr>
          <w:lang w:eastAsia="zh-CN"/>
        </w:rPr>
        <w:t xml:space="preserve"> ‘Organic compounds’</w:t>
      </w:r>
      <w:r>
        <w:rPr>
          <w:lang w:eastAsia="zh-CN"/>
        </w:rPr>
        <w:t>。</w:t>
      </w:r>
      <w:bookmarkEnd w:id="33"/>
    </w:p>
    <w:p w:rsidR="00EC5BB5" w:rsidRDefault="00CA0BDE">
      <w:pPr>
        <w:pStyle w:val="3"/>
        <w:rPr>
          <w:lang w:eastAsia="zh-CN"/>
        </w:rPr>
      </w:pPr>
      <w:bookmarkStart w:id="34" w:name="_Toc18"/>
      <w:bookmarkStart w:id="35" w:name="abc选择算法"/>
      <w:r>
        <w:rPr>
          <w:lang w:eastAsia="zh-CN"/>
        </w:rPr>
        <w:t>5. ABC</w:t>
      </w:r>
      <w:r>
        <w:rPr>
          <w:lang w:eastAsia="zh-CN"/>
        </w:rPr>
        <w:t>选择算法</w:t>
      </w:r>
      <w:bookmarkEnd w:id="34"/>
    </w:p>
    <w:p w:rsidR="00EC5BB5" w:rsidRDefault="00CA0BDE">
      <w:pPr>
        <w:pStyle w:val="FirstParagraph"/>
        <w:rPr>
          <w:lang w:eastAsia="zh-CN"/>
        </w:rPr>
      </w:pPr>
      <w:r>
        <w:rPr>
          <w:lang w:eastAsia="zh-CN"/>
        </w:rPr>
        <w:t xml:space="preserve">   </w:t>
      </w:r>
      <w:r>
        <w:rPr>
          <w:lang w:eastAsia="zh-CN"/>
        </w:rPr>
        <w:t>在非靶向</w:t>
      </w:r>
      <w:r>
        <w:rPr>
          <w:lang w:eastAsia="zh-CN"/>
        </w:rPr>
        <w:t>LC-MS/MS</w:t>
      </w:r>
      <w:r>
        <w:rPr>
          <w:lang w:eastAsia="zh-CN"/>
        </w:rPr>
        <w:t>数据集中，每个</w:t>
      </w:r>
      <w:r>
        <w:rPr>
          <w:lang w:eastAsia="zh-CN"/>
        </w:rPr>
        <w:t xml:space="preserve"> ‘Features’ </w:t>
      </w:r>
      <w:r>
        <w:rPr>
          <w:lang w:eastAsia="zh-CN"/>
        </w:rPr>
        <w:t>都有相应的</w:t>
      </w:r>
      <w:r>
        <w:rPr>
          <w:lang w:eastAsia="zh-CN"/>
        </w:rPr>
        <w:t>MS/MS</w:t>
      </w:r>
      <w:r>
        <w:rPr>
          <w:lang w:eastAsia="zh-CN"/>
        </w:rPr>
        <w:t>谱，总共可能有几千个</w:t>
      </w:r>
      <w:r>
        <w:rPr>
          <w:lang w:eastAsia="zh-CN"/>
        </w:rPr>
        <w:t xml:space="preserve"> ‘Features’</w:t>
      </w:r>
      <w:r>
        <w:rPr>
          <w:lang w:eastAsia="zh-CN"/>
        </w:rPr>
        <w:t>。</w:t>
      </w:r>
      <w:r>
        <w:rPr>
          <w:lang w:eastAsia="zh-CN"/>
        </w:rPr>
        <w:t>ABC</w:t>
      </w:r>
      <w:r>
        <w:rPr>
          <w:lang w:eastAsia="zh-CN"/>
        </w:rPr>
        <w:t>选择算法将所有</w:t>
      </w:r>
      <w:r>
        <w:rPr>
          <w:lang w:eastAsia="zh-CN"/>
        </w:rPr>
        <w:t xml:space="preserve"> ‘Features’ </w:t>
      </w:r>
      <w:r>
        <w:rPr>
          <w:lang w:eastAsia="zh-CN"/>
        </w:rPr>
        <w:t>作为一个整体，考察属于各化学分类的</w:t>
      </w:r>
      <w:r>
        <w:rPr>
          <w:lang w:eastAsia="zh-CN"/>
        </w:rPr>
        <w:t xml:space="preserve"> ‘Features’ </w:t>
      </w:r>
      <w:r>
        <w:rPr>
          <w:lang w:eastAsia="zh-CN"/>
        </w:rPr>
        <w:t>数量和丰度（不同层次的分类、</w:t>
      </w:r>
      <w:proofErr w:type="gramStart"/>
      <w:r>
        <w:rPr>
          <w:lang w:eastAsia="zh-CN"/>
        </w:rPr>
        <w:t>亚结构</w:t>
      </w:r>
      <w:proofErr w:type="gramEnd"/>
      <w:r>
        <w:rPr>
          <w:lang w:eastAsia="zh-CN"/>
        </w:rPr>
        <w:t>和优势结构的分类），然后选择有代表性的类（主要根据</w:t>
      </w:r>
      <w:r>
        <w:rPr>
          <w:lang w:eastAsia="zh-CN"/>
        </w:rPr>
        <w:t xml:space="preserve"> ‘Features’ </w:t>
      </w:r>
      <w:r>
        <w:rPr>
          <w:lang w:eastAsia="zh-CN"/>
        </w:rPr>
        <w:t>的数量或丰度范围来筛选类），为后续分析奠定基础（图</w:t>
      </w:r>
      <w:hyperlink w:anchor="algo">
        <w:r>
          <w:fldChar w:fldCharType="begin"/>
        </w:r>
        <w:r>
          <w:rPr>
            <w:lang w:eastAsia="zh-CN"/>
          </w:rPr>
          <w:instrText xml:space="preserve"> REF algo \h</w:instrText>
        </w:r>
        <w:r>
          <w:fldChar w:fldCharType="separate"/>
        </w:r>
        <w:r>
          <w:rPr>
            <w:lang w:eastAsia="zh-CN"/>
          </w:rPr>
          <w:t>3</w:t>
        </w:r>
        <w:r>
          <w:fldChar w:fldCharType="end"/>
        </w:r>
      </w:hyperlink>
      <w:r>
        <w:rPr>
          <w:lang w:eastAsia="zh-CN"/>
        </w:rPr>
        <w:t>）。</w:t>
      </w:r>
    </w:p>
    <w:p w:rsidR="00EC5BB5" w:rsidRDefault="00CA0BDE">
      <w:pPr>
        <w:numPr>
          <w:ilvl w:val="0"/>
          <w:numId w:val="1"/>
        </w:numPr>
      </w:pPr>
      <w:r>
        <w:t>创建</w:t>
      </w:r>
      <w:r>
        <w:t>Stardust classes</w:t>
      </w:r>
      <w:r>
        <w:t>（</w:t>
      </w:r>
      <w:r>
        <w:t>Inner filter</w:t>
      </w:r>
      <w:r>
        <w:t>）。分类预测的后验概率（</w:t>
      </w:r>
      <w:r>
        <w:t>PPCP</w:t>
      </w:r>
      <w:r>
        <w:t>）数据归于每个</w:t>
      </w:r>
      <w:r>
        <w:t xml:space="preserve"> ‘Features’</w:t>
      </w:r>
      <w:r>
        <w:t>。在进行过滤时，只设置了简单的阈值条件或绝对条件来过滤化学类；不同属性之间没有交叉，</w:t>
      </w:r>
      <w:r>
        <w:t xml:space="preserve">‘Features’ </w:t>
      </w:r>
      <w:r>
        <w:t>之间也没有交叉。因此，我们定义这是</w:t>
      </w:r>
      <w:r>
        <w:t xml:space="preserve"> ‘Inner filter’</w:t>
      </w:r>
      <w:r>
        <w:t>。</w:t>
      </w:r>
    </w:p>
    <w:p w:rsidR="00EC5BB5" w:rsidRDefault="00CA0BDE">
      <w:pPr>
        <w:numPr>
          <w:ilvl w:val="0"/>
          <w:numId w:val="1"/>
        </w:numPr>
      </w:pPr>
      <w:r>
        <w:lastRenderedPageBreak/>
        <w:t>交叉过滤</w:t>
      </w:r>
      <w:r>
        <w:t>Stardust Classes</w:t>
      </w:r>
      <w:r>
        <w:t>（</w:t>
      </w:r>
      <w:r>
        <w:t>Cross filter</w:t>
      </w:r>
      <w:r>
        <w:t>）。化学类的数据和它们归属的</w:t>
      </w:r>
      <w:r>
        <w:t xml:space="preserve"> ‘Features’</w:t>
      </w:r>
      <w:r>
        <w:t>，即</w:t>
      </w:r>
      <w:r>
        <w:t>Stardust Classes</w:t>
      </w:r>
      <w:r>
        <w:t>，被结合起来，然后根据化学类进行分组。分组后，每个化学类都有一定数量的</w:t>
      </w:r>
      <w:r>
        <w:t xml:space="preserve"> ‘Features’</w:t>
      </w:r>
      <w:r>
        <w:t>。在过滤时，可以对组内的</w:t>
      </w:r>
      <w:r>
        <w:t xml:space="preserve"> ‘Features’ </w:t>
      </w:r>
      <w:r>
        <w:t>数据进行统计；可以对这些数据与</w:t>
      </w:r>
      <w:r>
        <w:t xml:space="preserve"> ‘Features annotation’ </w:t>
      </w:r>
      <w:r>
        <w:t>数据一起进行统计；还可以进行统计，将各组相互比较。由于其过滤的属性交叉，我们定义这是</w:t>
      </w:r>
      <w:r>
        <w:t xml:space="preserve"> ‘Cross filter’</w:t>
      </w:r>
      <w:r>
        <w:t>。</w:t>
      </w:r>
    </w:p>
    <w:p w:rsidR="00EC5BB5" w:rsidRDefault="00CA0BDE">
      <w:pPr>
        <w:pStyle w:val="FirstParagraph"/>
        <w:rPr>
          <w:lang w:eastAsia="zh-CN"/>
        </w:rPr>
      </w:pPr>
      <w:r>
        <w:rPr>
          <w:lang w:eastAsia="zh-CN"/>
        </w:rPr>
        <w:t>不管是全部由</w:t>
      </w:r>
      <w:r>
        <w:rPr>
          <w:lang w:eastAsia="zh-CN"/>
        </w:rPr>
        <w:t>MCnebula</w:t>
      </w:r>
      <w:r>
        <w:rPr>
          <w:lang w:eastAsia="zh-CN"/>
        </w:rPr>
        <w:t>函数提供的算法过滤，还是对某些化学类别进行自定义过滤，我们现在有一个叫做</w:t>
      </w:r>
      <w:r>
        <w:rPr>
          <w:lang w:eastAsia="zh-CN"/>
        </w:rPr>
        <w:t>Nebula-Index</w:t>
      </w:r>
      <w:r>
        <w:rPr>
          <w:lang w:eastAsia="zh-CN"/>
        </w:rPr>
        <w:t>的数据。这个数据记录了一些化学类别和归属于它们的</w:t>
      </w:r>
      <w:proofErr w:type="gramStart"/>
      <w:r>
        <w:rPr>
          <w:lang w:eastAsia="zh-CN"/>
        </w:rPr>
        <w:t>’</w:t>
      </w:r>
      <w:proofErr w:type="gramEnd"/>
      <w:r>
        <w:rPr>
          <w:lang w:eastAsia="zh-CN"/>
        </w:rPr>
        <w:t>Features</w:t>
      </w:r>
      <w:proofErr w:type="gramStart"/>
      <w:r>
        <w:rPr>
          <w:lang w:eastAsia="zh-CN"/>
        </w:rPr>
        <w:t>’</w:t>
      </w:r>
      <w:proofErr w:type="gramEnd"/>
      <w:r>
        <w:rPr>
          <w:lang w:eastAsia="zh-CN"/>
        </w:rPr>
        <w:t>。随后的分析过程或可视化将以它为基础。每个化学类别被认为是一个</w:t>
      </w:r>
      <w:r>
        <w:rPr>
          <w:lang w:eastAsia="zh-CN"/>
        </w:rPr>
        <w:t>Nebula</w:t>
      </w:r>
      <w:r>
        <w:rPr>
          <w:lang w:eastAsia="zh-CN"/>
        </w:rPr>
        <w:t>，其分类的</w:t>
      </w:r>
      <w:proofErr w:type="gramStart"/>
      <w:r>
        <w:rPr>
          <w:lang w:eastAsia="zh-CN"/>
        </w:rPr>
        <w:t>’</w:t>
      </w:r>
      <w:proofErr w:type="gramEnd"/>
      <w:r>
        <w:rPr>
          <w:lang w:eastAsia="zh-CN"/>
        </w:rPr>
        <w:t>Features</w:t>
      </w:r>
      <w:proofErr w:type="gramStart"/>
      <w:r>
        <w:rPr>
          <w:lang w:eastAsia="zh-CN"/>
        </w:rPr>
        <w:t>’</w:t>
      </w:r>
      <w:proofErr w:type="gramEnd"/>
      <w:r>
        <w:rPr>
          <w:lang w:eastAsia="zh-CN"/>
        </w:rPr>
        <w:t xml:space="preserve"> </w:t>
      </w:r>
      <w:r>
        <w:rPr>
          <w:lang w:eastAsia="zh-CN"/>
        </w:rPr>
        <w:t>是这些</w:t>
      </w:r>
      <w:r>
        <w:rPr>
          <w:lang w:eastAsia="zh-CN"/>
        </w:rPr>
        <w:t>Nebula</w:t>
      </w:r>
      <w:r>
        <w:rPr>
          <w:lang w:eastAsia="zh-CN"/>
        </w:rPr>
        <w:t>的组成部分。在可视化过程中，这些</w:t>
      </w:r>
      <w:r>
        <w:rPr>
          <w:lang w:eastAsia="zh-CN"/>
        </w:rPr>
        <w:t>Nebula</w:t>
      </w:r>
      <w:r>
        <w:rPr>
          <w:lang w:eastAsia="zh-CN"/>
        </w:rPr>
        <w:t>将被可视化为网络。从形式上来说，我们把这些在</w:t>
      </w:r>
      <w:r>
        <w:rPr>
          <w:lang w:eastAsia="zh-CN"/>
        </w:rPr>
        <w:t>Nebula-Index</w:t>
      </w:r>
      <w:r>
        <w:rPr>
          <w:lang w:eastAsia="zh-CN"/>
        </w:rPr>
        <w:t>数据基础上形成的</w:t>
      </w:r>
      <w:r>
        <w:rPr>
          <w:lang w:eastAsia="zh-CN"/>
        </w:rPr>
        <w:t xml:space="preserve"> ‘Nebula’ </w:t>
      </w:r>
      <w:r>
        <w:rPr>
          <w:lang w:eastAsia="zh-CN"/>
        </w:rPr>
        <w:t>称为</w:t>
      </w:r>
      <w:r>
        <w:rPr>
          <w:lang w:eastAsia="zh-CN"/>
        </w:rPr>
        <w:t>Child-Nebulae</w:t>
      </w:r>
      <w:r>
        <w:rPr>
          <w:lang w:eastAsia="zh-CN"/>
        </w:rPr>
        <w:t>。相比之下，当我们把所有的</w:t>
      </w:r>
      <w:proofErr w:type="gramStart"/>
      <w:r>
        <w:rPr>
          <w:lang w:eastAsia="zh-CN"/>
        </w:rPr>
        <w:t>’</w:t>
      </w:r>
      <w:proofErr w:type="gramEnd"/>
      <w:r>
        <w:rPr>
          <w:lang w:eastAsia="zh-CN"/>
        </w:rPr>
        <w:t>Features</w:t>
      </w:r>
      <w:proofErr w:type="gramStart"/>
      <w:r>
        <w:rPr>
          <w:lang w:eastAsia="zh-CN"/>
        </w:rPr>
        <w:t>’</w:t>
      </w:r>
      <w:proofErr w:type="gramEnd"/>
      <w:r>
        <w:rPr>
          <w:lang w:eastAsia="zh-CN"/>
        </w:rPr>
        <w:t xml:space="preserve"> </w:t>
      </w:r>
      <w:r>
        <w:rPr>
          <w:lang w:eastAsia="zh-CN"/>
        </w:rPr>
        <w:t>放在一起形成一个大的网络时，那么这个</w:t>
      </w:r>
      <w:r>
        <w:rPr>
          <w:lang w:eastAsia="zh-CN"/>
        </w:rPr>
        <w:t>Nebula</w:t>
      </w:r>
      <w:r>
        <w:rPr>
          <w:lang w:eastAsia="zh-CN"/>
        </w:rPr>
        <w:t>就被称为</w:t>
      </w:r>
      <w:r>
        <w:rPr>
          <w:lang w:eastAsia="zh-CN"/>
        </w:rPr>
        <w:t>Parent-Nebula</w:t>
      </w:r>
      <w:r>
        <w:rPr>
          <w:lang w:eastAsia="zh-CN"/>
        </w:rPr>
        <w:t>。</w:t>
      </w:r>
    </w:p>
    <w:p w:rsidR="00EC5BB5" w:rsidRDefault="00EC5BB5">
      <w:pPr>
        <w:rPr>
          <w:lang w:eastAsia="zh-CN"/>
        </w:rPr>
        <w:sectPr w:rsidR="00EC5BB5">
          <w:type w:val="continuous"/>
          <w:pgSz w:w="11906" w:h="16838"/>
          <w:pgMar w:top="1134" w:right="850" w:bottom="1134" w:left="1701" w:header="709" w:footer="709" w:gutter="0"/>
          <w:cols w:space="720"/>
          <w:docGrid w:linePitch="360"/>
        </w:sectPr>
      </w:pPr>
    </w:p>
    <w:p w:rsidR="00EC5BB5" w:rsidRDefault="00CA0BDE">
      <w:pPr>
        <w:jc w:val="center"/>
      </w:pPr>
      <w:r>
        <w:rPr>
          <w:noProof/>
          <w:lang w:eastAsia="zh-CN"/>
        </w:rPr>
        <w:lastRenderedPageBreak/>
        <w:drawing>
          <wp:inline distT="0" distB="0" distL="0" distR="0">
            <wp:extent cx="9017635" cy="5669280"/>
            <wp:effectExtent l="0" t="0" r="2540" b="762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pic:blipFill>
                  <pic:spPr bwMode="auto">
                    <a:xfrm>
                      <a:off x="0" y="0"/>
                      <a:ext cx="125254" cy="78740"/>
                    </a:xfrm>
                    <a:prstGeom prst="rect">
                      <a:avLst/>
                    </a:prstGeom>
                    <a:noFill/>
                  </pic:spPr>
                </pic:pic>
              </a:graphicData>
            </a:graphic>
          </wp:inline>
        </w:drawing>
      </w:r>
    </w:p>
    <w:p w:rsidR="00EC5BB5" w:rsidRDefault="00CA0BDE">
      <w:pPr>
        <w:pStyle w:val="ImageCaption"/>
        <w:rPr>
          <w:lang w:eastAsia="zh-CN"/>
        </w:rPr>
      </w:pPr>
      <w:r>
        <w:rPr>
          <w:lang w:eastAsia="zh-CN"/>
        </w:rPr>
        <w:t>图</w:t>
      </w:r>
      <w:bookmarkStart w:id="36" w:name="algo"/>
      <w:r>
        <w:fldChar w:fldCharType="begin"/>
      </w:r>
      <w:r>
        <w:rPr>
          <w:lang w:eastAsia="zh-CN"/>
        </w:rPr>
        <w:instrText>SEQ fig \* Arabic</w:instrText>
      </w:r>
      <w:r>
        <w:fldChar w:fldCharType="separate"/>
      </w:r>
      <w:r>
        <w:rPr>
          <w:lang w:eastAsia="zh-CN"/>
        </w:rPr>
        <w:t>3</w:t>
      </w:r>
      <w:r>
        <w:fldChar w:fldCharType="end"/>
      </w:r>
      <w:bookmarkEnd w:id="36"/>
      <w:r>
        <w:rPr>
          <w:lang w:eastAsia="zh-CN"/>
        </w:rPr>
        <w:t xml:space="preserve"> MCnebula</w:t>
      </w:r>
      <w:r>
        <w:rPr>
          <w:lang w:eastAsia="zh-CN"/>
        </w:rPr>
        <w:t>过滤化学类的机制</w:t>
      </w:r>
    </w:p>
    <w:p w:rsidR="00EC5BB5" w:rsidRDefault="00EC5BB5">
      <w:pPr>
        <w:rPr>
          <w:lang w:eastAsia="zh-CN"/>
        </w:rPr>
        <w:sectPr w:rsidR="00EC5BB5">
          <w:type w:val="oddPage"/>
          <w:pgSz w:w="16838" w:h="11906" w:orient="landscape"/>
          <w:pgMar w:top="1134" w:right="850" w:bottom="1134" w:left="1701" w:header="709" w:footer="709" w:gutter="0"/>
          <w:cols w:space="720"/>
          <w:docGrid w:linePitch="360"/>
        </w:sectPr>
      </w:pPr>
    </w:p>
    <w:p w:rsidR="00EC5BB5" w:rsidRDefault="00CA0BDE">
      <w:pPr>
        <w:pStyle w:val="Compact"/>
        <w:numPr>
          <w:ilvl w:val="0"/>
          <w:numId w:val="1"/>
        </w:numPr>
      </w:pPr>
      <w:r>
        <w:lastRenderedPageBreak/>
        <w:t>图</w:t>
      </w:r>
      <w:hyperlink w:anchor="algo">
        <w:r>
          <w:fldChar w:fldCharType="begin"/>
        </w:r>
        <w:r>
          <w:instrText xml:space="preserve"> REF algo \h</w:instrText>
        </w:r>
        <w:r>
          <w:fldChar w:fldCharType="separate"/>
        </w:r>
        <w:r>
          <w:t>3</w:t>
        </w:r>
        <w:r>
          <w:fldChar w:fldCharType="end"/>
        </w:r>
      </w:hyperlink>
      <w:r>
        <w:t>注：此图说明了</w:t>
      </w:r>
      <w:r>
        <w:t>MCnebula</w:t>
      </w:r>
      <w:r>
        <w:t>如何从</w:t>
      </w:r>
      <w:r>
        <w:t xml:space="preserve"> ‘Features’ </w:t>
      </w:r>
      <w:r>
        <w:t>中过滤预测的化学类，以形成</w:t>
      </w:r>
      <w:r>
        <w:t>Nebulae-Index</w:t>
      </w:r>
      <w:r>
        <w:t>，创建</w:t>
      </w:r>
      <w:r>
        <w:t>Child-Nebulae</w:t>
      </w:r>
      <w:r>
        <w:t>。</w:t>
      </w:r>
      <w:r>
        <w:rPr>
          <w:b/>
          <w:bCs/>
        </w:rPr>
        <w:t>Inner filter</w:t>
      </w:r>
      <w:r>
        <w:t>通过名字的</w:t>
      </w:r>
      <w:r>
        <w:t>Regex</w:t>
      </w:r>
      <w:r>
        <w:t>匹配（名字不含阿拉伯数字）过滤化学类，并为后验概率值设定阈值。为了创建</w:t>
      </w:r>
      <w:r>
        <w:rPr>
          <w:b/>
          <w:bCs/>
        </w:rPr>
        <w:t>Nebula-Index</w:t>
      </w:r>
      <w:r>
        <w:t>，先前过滤的数据被按照化学类而不是</w:t>
      </w:r>
      <w:r>
        <w:t xml:space="preserve"> ‘Features’ </w:t>
      </w:r>
      <w:r>
        <w:t>的</w:t>
      </w:r>
      <w:r>
        <w:t>ID</w:t>
      </w:r>
      <w:r>
        <w:t>重新分组。</w:t>
      </w:r>
      <w:r>
        <w:rPr>
          <w:b/>
          <w:bCs/>
        </w:rPr>
        <w:t>Cross filter</w:t>
      </w:r>
      <w:r>
        <w:t>通过结合</w:t>
      </w:r>
      <w:r>
        <w:t>Stardust Classes</w:t>
      </w:r>
      <w:r>
        <w:t>和</w:t>
      </w:r>
      <w:r>
        <w:t xml:space="preserve"> ‘Features’ </w:t>
      </w:r>
      <w:r>
        <w:t>注释数据对化学类进行进一步的过滤。</w:t>
      </w:r>
      <w:bookmarkEnd w:id="35"/>
    </w:p>
    <w:p w:rsidR="00EC5BB5" w:rsidRDefault="00CA0BDE">
      <w:pPr>
        <w:pStyle w:val="3"/>
      </w:pPr>
      <w:bookmarkStart w:id="37" w:name="_Toc19"/>
      <w:bookmarkStart w:id="38" w:name="cross-filter-stardust-classes的细节"/>
      <w:r>
        <w:t>6. Cross filter stardust Classes</w:t>
      </w:r>
      <w:r>
        <w:t>的细节</w:t>
      </w:r>
      <w:bookmarkEnd w:id="37"/>
    </w:p>
    <w:p w:rsidR="00EC5BB5" w:rsidRDefault="00CA0BDE">
      <w:pPr>
        <w:pStyle w:val="FirstParagraph"/>
      </w:pPr>
      <w:r>
        <w:t xml:space="preserve">   </w:t>
      </w:r>
      <w:r>
        <w:t>此方法是一个以下三个模块的整合（图</w:t>
      </w:r>
      <w:hyperlink w:anchor="algo">
        <w:r>
          <w:fldChar w:fldCharType="begin"/>
        </w:r>
        <w:r>
          <w:instrText xml:space="preserve"> REF algo \h</w:instrText>
        </w:r>
        <w:r>
          <w:fldChar w:fldCharType="separate"/>
        </w:r>
        <w:r>
          <w:t>3</w:t>
        </w:r>
        <w:r>
          <w:fldChar w:fldCharType="end"/>
        </w:r>
      </w:hyperlink>
      <w:r>
        <w:t>）：</w:t>
      </w:r>
    </w:p>
    <w:p w:rsidR="00EC5BB5" w:rsidRDefault="00CA0BDE">
      <w:pPr>
        <w:pStyle w:val="4"/>
      </w:pPr>
      <w:bookmarkStart w:id="39" w:name="X04202db7bb0b609a3bee4f25be653f0deea026e"/>
      <w:proofErr w:type="gramStart"/>
      <w:r>
        <w:t>6.1 Cross filter by’ quantity’ (abundance selection).</w:t>
      </w:r>
      <w:proofErr w:type="gramEnd"/>
    </w:p>
    <w:p w:rsidR="00EC5BB5" w:rsidRDefault="00CA0BDE">
      <w:pPr>
        <w:pStyle w:val="FirstParagraph"/>
      </w:pPr>
      <w:r>
        <w:t xml:space="preserve">   </w:t>
      </w:r>
      <w:r>
        <w:t>为每个组设置</w:t>
      </w:r>
      <w:r>
        <w:t xml:space="preserve"> ‘Features’ </w:t>
      </w:r>
      <w:r>
        <w:t>数量限制（每个组，即一个化学类别与其分类的</w:t>
      </w:r>
      <w:r>
        <w:t xml:space="preserve"> ‘Features’ </w:t>
      </w:r>
      <w:r>
        <w:t>）。具有太多的</w:t>
      </w:r>
      <w:r>
        <w:t xml:space="preserve"> ‘Features’ </w:t>
      </w:r>
      <w:r>
        <w:t>或太少的</w:t>
      </w:r>
      <w:r>
        <w:t xml:space="preserve"> ‘Features’ </w:t>
      </w:r>
      <w:r>
        <w:t>的组将被过滤掉。这意味着化学类会被过滤掉。这些阈值为：</w:t>
      </w:r>
    </w:p>
    <w:p w:rsidR="00EC5BB5" w:rsidRDefault="00CA0BDE">
      <w:pPr>
        <w:pStyle w:val="Compact"/>
        <w:numPr>
          <w:ilvl w:val="0"/>
          <w:numId w:val="1"/>
        </w:numPr>
      </w:pPr>
      <w:r>
        <w:t>最小数量：组内的</w:t>
      </w:r>
      <w:r>
        <w:t xml:space="preserve"> ‘Features’</w:t>
      </w:r>
      <w:r>
        <w:t>。</w:t>
      </w:r>
    </w:p>
    <w:p w:rsidR="00EC5BB5" w:rsidRDefault="00CA0BDE">
      <w:pPr>
        <w:pStyle w:val="Compact"/>
        <w:numPr>
          <w:ilvl w:val="0"/>
          <w:numId w:val="1"/>
        </w:numPr>
      </w:pPr>
      <w:r>
        <w:t>最大比例：组内的</w:t>
      </w:r>
      <w:r>
        <w:t xml:space="preserve"> ‘Features’ </w:t>
      </w:r>
      <w:r>
        <w:t>数量与所有组的所有</w:t>
      </w:r>
      <w:r>
        <w:t xml:space="preserve"> ‘Features’ </w:t>
      </w:r>
      <w:r>
        <w:t>（唯一）数量相比。</w:t>
      </w:r>
    </w:p>
    <w:p w:rsidR="00EC5BB5" w:rsidRDefault="00CA0BDE">
      <w:pPr>
        <w:pStyle w:val="FirstParagraph"/>
        <w:rPr>
          <w:lang w:eastAsia="zh-CN"/>
        </w:rPr>
      </w:pPr>
      <w:r>
        <w:rPr>
          <w:lang w:eastAsia="zh-CN"/>
        </w:rPr>
        <w:t>这一步的目的是过滤掉那些概念范围太大或者太细微的化学类别。例如，</w:t>
      </w:r>
      <w:r>
        <w:rPr>
          <w:lang w:eastAsia="zh-CN"/>
        </w:rPr>
        <w:t>“Organic compounds”</w:t>
      </w:r>
      <w:r>
        <w:rPr>
          <w:lang w:eastAsia="zh-CN"/>
        </w:rPr>
        <w:t>涵盖了几乎所有可以在</w:t>
      </w:r>
      <w:proofErr w:type="gramStart"/>
      <w:r>
        <w:rPr>
          <w:lang w:eastAsia="zh-CN"/>
        </w:rPr>
        <w:t>代谢组</w:t>
      </w:r>
      <w:proofErr w:type="gramEnd"/>
      <w:r>
        <w:rPr>
          <w:lang w:eastAsia="zh-CN"/>
        </w:rPr>
        <w:t>学数据中检测到的化合物，其范围太大，对我们的生物学研究没有任何帮助。参数的设置不是绝对的，也没有最佳的解决方案。用户可以根据研究的必要性来拟定阈值。</w:t>
      </w:r>
      <w:bookmarkEnd w:id="39"/>
    </w:p>
    <w:p w:rsidR="00EC5BB5" w:rsidRDefault="00CA0BDE">
      <w:pPr>
        <w:pStyle w:val="4"/>
        <w:rPr>
          <w:lang w:eastAsia="zh-CN"/>
        </w:rPr>
      </w:pPr>
      <w:bookmarkStart w:id="40" w:name="X34069b9d359b8c1ee0cfe31214bb5a769792c23"/>
      <w:r>
        <w:rPr>
          <w:lang w:eastAsia="zh-CN"/>
        </w:rPr>
        <w:t>6.2 Cross filter by’ score’ (Goodness assessment)</w:t>
      </w:r>
    </w:p>
    <w:p w:rsidR="00EC5BB5" w:rsidRDefault="00CA0BDE">
      <w:pPr>
        <w:pStyle w:val="FirstParagraph"/>
      </w:pPr>
      <w:r>
        <w:rPr>
          <w:lang w:eastAsia="zh-CN"/>
        </w:rPr>
        <w:t xml:space="preserve">   </w:t>
      </w:r>
      <w:r>
        <w:rPr>
          <w:lang w:eastAsia="zh-CN"/>
        </w:rPr>
        <w:t>这一步将</w:t>
      </w:r>
      <w:r>
        <w:rPr>
          <w:lang w:eastAsia="zh-CN"/>
        </w:rPr>
        <w:t>Stardust Classes</w:t>
      </w:r>
      <w:r>
        <w:rPr>
          <w:lang w:eastAsia="zh-CN"/>
        </w:rPr>
        <w:t>的数据与</w:t>
      </w:r>
      <w:r>
        <w:rPr>
          <w:lang w:eastAsia="zh-CN"/>
        </w:rPr>
        <w:t xml:space="preserve"> ‘Features’ </w:t>
      </w:r>
      <w:r>
        <w:rPr>
          <w:lang w:eastAsia="zh-CN"/>
        </w:rPr>
        <w:t>注释数据联系起来。对于每个组，对每个目标属性（连续属性，一般是化合物鉴定的评分属性，如</w:t>
      </w:r>
      <w:r>
        <w:rPr>
          <w:lang w:eastAsia="zh-CN"/>
        </w:rPr>
        <w:t xml:space="preserve"> ‘Tanimoto similarity’ </w:t>
      </w:r>
      <w:r>
        <w:rPr>
          <w:lang w:eastAsia="zh-CN"/>
        </w:rPr>
        <w:t>）</w:t>
      </w:r>
      <w:proofErr w:type="gramStart"/>
      <w:r>
        <w:rPr>
          <w:lang w:eastAsia="zh-CN"/>
        </w:rPr>
        <w:t>进行优度评估</w:t>
      </w:r>
      <w:proofErr w:type="gramEnd"/>
      <w:r>
        <w:rPr>
          <w:lang w:eastAsia="zh-CN"/>
        </w:rPr>
        <w:t>。如果该组符合所有预期的优度，该化学类将被保留；否则，该化学类将被过滤掉。</w:t>
      </w:r>
      <w:r>
        <w:t>优度（</w:t>
      </w:r>
      <m:oMath>
        <m:r>
          <w:rPr>
            <w:rFonts w:ascii="Cambria Math" w:hAnsi="Cambria Math"/>
          </w:rPr>
          <m:t>G</m:t>
        </m:r>
      </m:oMath>
      <w:r>
        <w:t>）与组内的</w:t>
      </w:r>
      <w:r>
        <w:t xml:space="preserve"> ‘Features’ </w:t>
      </w:r>
      <w:r>
        <w:t>有关。</w:t>
      </w:r>
    </w:p>
    <w:p w:rsidR="00EC5BB5" w:rsidRDefault="00CA0BDE">
      <w:pPr>
        <w:pStyle w:val="Compact"/>
        <w:numPr>
          <w:ilvl w:val="0"/>
          <w:numId w:val="1"/>
        </w:numPr>
      </w:pPr>
      <m:oMath>
        <m:r>
          <w:rPr>
            <w:rFonts w:ascii="Cambria Math" w:hAnsi="Cambria Math"/>
          </w:rPr>
          <m:t>n</m:t>
        </m:r>
      </m:oMath>
      <w:r>
        <w:t>：目标属性满足阈值的</w:t>
      </w:r>
      <w:r>
        <w:t xml:space="preserve"> ‘Features’ </w:t>
      </w:r>
      <w:r>
        <w:t>数量。</w:t>
      </w:r>
    </w:p>
    <w:p w:rsidR="00EC5BB5" w:rsidRDefault="00CA0BDE">
      <w:pPr>
        <w:pStyle w:val="Compact"/>
        <w:numPr>
          <w:ilvl w:val="0"/>
          <w:numId w:val="1"/>
        </w:numPr>
      </w:pPr>
      <m:oMath>
        <m:r>
          <w:rPr>
            <w:rFonts w:ascii="Cambria Math" w:hAnsi="Cambria Math"/>
          </w:rPr>
          <m:t>N</m:t>
        </m:r>
      </m:oMath>
      <w:r>
        <w:t>：所有</w:t>
      </w:r>
      <w:r>
        <w:t xml:space="preserve"> ‘Features’ </w:t>
      </w:r>
      <w:r>
        <w:t>的数量。</w:t>
      </w:r>
    </w:p>
    <w:p w:rsidR="00EC5BB5" w:rsidRDefault="00CA0BDE">
      <w:pPr>
        <w:pStyle w:val="FirstParagraph"/>
      </w:pPr>
      <w:r>
        <w:t>优度：</w:t>
      </w:r>
      <m:oMath>
        <m:r>
          <w:rPr>
            <w:rFonts w:ascii="Cambria Math" w:hAnsi="Cambria Math"/>
          </w:rPr>
          <m:t>G</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N</m:t>
        </m:r>
      </m:oMath>
      <w:r>
        <w:t>。</w:t>
      </w:r>
    </w:p>
    <w:p w:rsidR="00EC5BB5" w:rsidRDefault="00CA0BDE">
      <w:pPr>
        <w:pStyle w:val="a0"/>
      </w:pPr>
      <w:r>
        <w:t>优度的评估与</w:t>
      </w:r>
      <w:r>
        <w:t xml:space="preserve"> ‘tolerance’ </w:t>
      </w:r>
      <w:r>
        <w:t>和</w:t>
      </w:r>
      <w:r>
        <w:t xml:space="preserve"> ‘cutoff’ </w:t>
      </w:r>
      <w:r>
        <w:t>参数有关。</w:t>
      </w:r>
    </w:p>
    <w:p w:rsidR="00EC5BB5" w:rsidRDefault="00CA0BDE">
      <w:pPr>
        <w:pStyle w:val="Compact"/>
        <w:numPr>
          <w:ilvl w:val="0"/>
          <w:numId w:val="1"/>
        </w:numPr>
      </w:pPr>
      <w:r>
        <w:t>预期优度，即</w:t>
      </w:r>
      <w:r>
        <w:t xml:space="preserve"> ‘Tolerance’ </w:t>
      </w:r>
      <w:r>
        <w:t>的值。</w:t>
      </w:r>
    </w:p>
    <w:p w:rsidR="00EC5BB5" w:rsidRDefault="00CA0BDE">
      <w:pPr>
        <w:pStyle w:val="Compact"/>
        <w:numPr>
          <w:ilvl w:val="0"/>
          <w:numId w:val="1"/>
        </w:numPr>
        <w:rPr>
          <w:lang w:eastAsia="zh-CN"/>
        </w:rPr>
      </w:pPr>
      <w:proofErr w:type="gramStart"/>
      <w:r>
        <w:rPr>
          <w:lang w:eastAsia="zh-CN"/>
        </w:rPr>
        <w:t>实际优度</w:t>
      </w:r>
      <w:proofErr w:type="gramEnd"/>
      <w:r>
        <w:rPr>
          <w:lang w:eastAsia="zh-CN"/>
        </w:rPr>
        <w:t>，与参数</w:t>
      </w:r>
      <w:r>
        <w:rPr>
          <w:lang w:eastAsia="zh-CN"/>
        </w:rPr>
        <w:t xml:space="preserve"> ‘cutoff’ </w:t>
      </w:r>
      <w:r>
        <w:rPr>
          <w:lang w:eastAsia="zh-CN"/>
        </w:rPr>
        <w:t>有关。</w:t>
      </w:r>
      <m:oMath>
        <m:r>
          <w:rPr>
            <w:rFonts w:ascii="Cambria Math" w:hAnsi="Cambria Math"/>
            <w:lang w:eastAsia="zh-CN"/>
          </w:rPr>
          <m:t>G</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N</m:t>
        </m:r>
      </m:oMath>
      <w:r>
        <w:rPr>
          <w:lang w:eastAsia="zh-CN"/>
        </w:rPr>
        <w:t>。</w:t>
      </w:r>
    </w:p>
    <w:p w:rsidR="00EC5BB5" w:rsidRDefault="00CA0BDE">
      <w:pPr>
        <w:pStyle w:val="FirstParagraph"/>
        <w:rPr>
          <w:lang w:eastAsia="zh-CN"/>
        </w:rPr>
      </w:pPr>
      <w:r>
        <w:rPr>
          <w:lang w:eastAsia="zh-CN"/>
        </w:rPr>
        <w:t>可以对多个目标属性</w:t>
      </w:r>
      <w:proofErr w:type="gramStart"/>
      <w:r>
        <w:rPr>
          <w:lang w:eastAsia="zh-CN"/>
        </w:rPr>
        <w:t>进行优度评估</w:t>
      </w:r>
      <w:proofErr w:type="gramEnd"/>
      <w:r>
        <w:rPr>
          <w:lang w:eastAsia="zh-CN"/>
        </w:rPr>
        <w:t>。只有当化学</w:t>
      </w:r>
      <w:proofErr w:type="gramStart"/>
      <w:r>
        <w:rPr>
          <w:lang w:eastAsia="zh-CN"/>
        </w:rPr>
        <w:t>类通过</w:t>
      </w:r>
      <w:proofErr w:type="gramEnd"/>
      <w:r>
        <w:rPr>
          <w:lang w:eastAsia="zh-CN"/>
        </w:rPr>
        <w:t>了所有目标属性</w:t>
      </w:r>
      <w:proofErr w:type="gramStart"/>
      <w:r>
        <w:rPr>
          <w:lang w:eastAsia="zh-CN"/>
        </w:rPr>
        <w:t>的优度评估</w:t>
      </w:r>
      <w:proofErr w:type="gramEnd"/>
      <w:r>
        <w:rPr>
          <w:lang w:eastAsia="zh-CN"/>
        </w:rPr>
        <w:t>时，它才会被保留。这一步的主要目的是过滤掉那些具有太多结构鉴定度低的</w:t>
      </w:r>
      <w:r>
        <w:rPr>
          <w:lang w:eastAsia="zh-CN"/>
        </w:rPr>
        <w:t xml:space="preserve"> ‘Features’ </w:t>
      </w:r>
      <w:r>
        <w:rPr>
          <w:lang w:eastAsia="zh-CN"/>
        </w:rPr>
        <w:t>的化学类。</w:t>
      </w:r>
      <w:bookmarkEnd w:id="40"/>
    </w:p>
    <w:p w:rsidR="00EC5BB5" w:rsidRDefault="00CA0BDE">
      <w:pPr>
        <w:pStyle w:val="4"/>
        <w:rPr>
          <w:lang w:eastAsia="zh-CN"/>
        </w:rPr>
      </w:pPr>
      <w:bookmarkStart w:id="41" w:name="Xfe268dee18373f57da20651aea73e0c70a893bf"/>
      <w:r>
        <w:rPr>
          <w:lang w:eastAsia="zh-CN"/>
        </w:rPr>
        <w:lastRenderedPageBreak/>
        <w:t>6.3 Cross filter by’ identical’ (identicality assessment).</w:t>
      </w:r>
    </w:p>
    <w:p w:rsidR="00EC5BB5" w:rsidRDefault="00CA0BDE">
      <w:pPr>
        <w:pStyle w:val="FirstParagraph"/>
      </w:pPr>
      <w:r>
        <w:rPr>
          <w:lang w:eastAsia="zh-CN"/>
        </w:rPr>
        <w:t>为化学分类设定一个层级范围，让这个范围内的组进行比较，以确定彼此之间的一致性。对于两个组，如果分类的</w:t>
      </w:r>
      <w:r>
        <w:rPr>
          <w:lang w:eastAsia="zh-CN"/>
        </w:rPr>
        <w:t xml:space="preserve"> ‘Features’ </w:t>
      </w:r>
      <w:r>
        <w:rPr>
          <w:lang w:eastAsia="zh-CN"/>
        </w:rPr>
        <w:t>几乎相同，其中一个组所代表的化学类将被排除。</w:t>
      </w:r>
      <w:r>
        <w:t>对两个组（</w:t>
      </w:r>
      <w:r>
        <w:t>A</w:t>
      </w:r>
      <w:r>
        <w:t>和</w:t>
      </w:r>
      <w:r>
        <w:t>B</w:t>
      </w:r>
      <w:r>
        <w:t>）的一致性评估：</w:t>
      </w:r>
    </w:p>
    <w:p w:rsidR="00EC5BB5" w:rsidRDefault="00CA0BDE">
      <w:pPr>
        <w:pStyle w:val="Compact"/>
        <w:numPr>
          <w:ilvl w:val="0"/>
          <w:numId w:val="1"/>
        </w:numPr>
      </w:pPr>
      <m:oMath>
        <m:r>
          <w:rPr>
            <w:rFonts w:ascii="Cambria Math" w:hAnsi="Cambria Math"/>
          </w:rPr>
          <m:t>x</m:t>
        </m:r>
      </m:oMath>
      <w:r>
        <w:t>：属于</w:t>
      </w:r>
      <w:r>
        <w:t>B</w:t>
      </w:r>
      <w:r>
        <w:t>的</w:t>
      </w:r>
      <w:r>
        <w:t>A</w:t>
      </w:r>
      <w:r>
        <w:t>的分类</w:t>
      </w:r>
      <w:r>
        <w:t xml:space="preserve"> ‘Features’ </w:t>
      </w:r>
      <w:r>
        <w:t>的比率</w:t>
      </w:r>
    </w:p>
    <w:p w:rsidR="00EC5BB5" w:rsidRDefault="00CA0BDE">
      <w:pPr>
        <w:pStyle w:val="Compact"/>
        <w:numPr>
          <w:ilvl w:val="0"/>
          <w:numId w:val="1"/>
        </w:numPr>
      </w:pPr>
      <m:oMath>
        <m:r>
          <w:rPr>
            <w:rFonts w:ascii="Cambria Math" w:hAnsi="Cambria Math"/>
          </w:rPr>
          <m:t>y</m:t>
        </m:r>
      </m:oMath>
      <w:r>
        <w:t>：属于</w:t>
      </w:r>
      <w:r>
        <w:t>A</w:t>
      </w:r>
      <w:r>
        <w:t>的</w:t>
      </w:r>
      <w:r>
        <w:t>B</w:t>
      </w:r>
      <w:r>
        <w:t>的分类</w:t>
      </w:r>
      <w:r>
        <w:t xml:space="preserve"> ‘Features’ </w:t>
      </w:r>
      <w:r>
        <w:t>的比率</w:t>
      </w:r>
    </w:p>
    <w:p w:rsidR="00EC5BB5" w:rsidRDefault="00CA0BDE">
      <w:pPr>
        <w:pStyle w:val="Compact"/>
        <w:numPr>
          <w:ilvl w:val="0"/>
          <w:numId w:val="1"/>
        </w:numPr>
      </w:pPr>
      <m:oMath>
        <m:r>
          <w:rPr>
            <w:rFonts w:ascii="Cambria Math" w:hAnsi="Cambria Math"/>
          </w:rPr>
          <m:t>i</m:t>
        </m:r>
      </m:oMath>
      <w:r>
        <w:t>：参数</w:t>
      </w:r>
      <w:r>
        <w:t xml:space="preserve"> ‘identical_factor’ </w:t>
      </w:r>
      <w:r>
        <w:t>的值</w:t>
      </w:r>
    </w:p>
    <w:p w:rsidR="00EC5BB5" w:rsidRDefault="00CA0BDE">
      <w:pPr>
        <w:pStyle w:val="FirstParagraph"/>
        <w:rPr>
          <w:lang w:eastAsia="zh-CN"/>
        </w:rPr>
      </w:pPr>
      <w:r>
        <w:rPr>
          <w:lang w:eastAsia="zh-CN"/>
        </w:rPr>
        <w:t>如果</w:t>
      </w:r>
      <m:oMath>
        <m:r>
          <w:rPr>
            <w:rFonts w:ascii="Cambria Math" w:hAnsi="Cambria Math"/>
            <w:lang w:eastAsia="zh-CN"/>
          </w:rPr>
          <m:t>x</m:t>
        </m:r>
        <m:r>
          <m:rPr>
            <m:sty m:val="p"/>
          </m:rPr>
          <w:rPr>
            <w:rFonts w:ascii="Cambria Math" w:hAnsi="Cambria Math"/>
            <w:lang w:eastAsia="zh-CN"/>
          </w:rPr>
          <m:t>&gt;</m:t>
        </m:r>
        <m:r>
          <w:rPr>
            <w:rFonts w:ascii="Cambria Math" w:hAnsi="Cambria Math"/>
            <w:lang w:eastAsia="zh-CN"/>
          </w:rPr>
          <m:t>i</m:t>
        </m:r>
      </m:oMath>
      <w:r>
        <w:rPr>
          <w:lang w:eastAsia="zh-CN"/>
        </w:rPr>
        <w:t>和</w:t>
      </w:r>
      <m:oMath>
        <m:r>
          <w:rPr>
            <w:rFonts w:ascii="Cambria Math" w:hAnsi="Cambria Math"/>
            <w:lang w:eastAsia="zh-CN"/>
          </w:rPr>
          <m:t>y</m:t>
        </m:r>
        <m:r>
          <m:rPr>
            <m:sty m:val="p"/>
          </m:rPr>
          <w:rPr>
            <w:rFonts w:ascii="Cambria Math" w:hAnsi="Cambria Math"/>
            <w:lang w:eastAsia="zh-CN"/>
          </w:rPr>
          <m:t>&gt;</m:t>
        </m:r>
        <m:r>
          <w:rPr>
            <w:rFonts w:ascii="Cambria Math" w:hAnsi="Cambria Math"/>
            <w:lang w:eastAsia="zh-CN"/>
          </w:rPr>
          <m:t>i</m:t>
        </m:r>
      </m:oMath>
      <w:r>
        <w:rPr>
          <w:lang w:eastAsia="zh-CN"/>
        </w:rPr>
        <w:t>，这两组将被认为是相同的。那么，具有较少</w:t>
      </w:r>
      <w:r>
        <w:rPr>
          <w:lang w:eastAsia="zh-CN"/>
        </w:rPr>
        <w:t xml:space="preserve"> ‘Features’ </w:t>
      </w:r>
      <w:r>
        <w:rPr>
          <w:lang w:eastAsia="zh-CN"/>
        </w:rPr>
        <w:t>的组将被丢弃。这一步的目的是为了过滤掉那些可能会互相包含、范围相似的类。计算机预测方法可能无法从</w:t>
      </w:r>
      <w:r>
        <w:rPr>
          <w:lang w:eastAsia="zh-CN"/>
        </w:rPr>
        <w:t>LC-MS/MS</w:t>
      </w:r>
      <w:r>
        <w:rPr>
          <w:lang w:eastAsia="zh-CN"/>
        </w:rPr>
        <w:t>光谱中分辨出潜在化合物属于哪一类。</w:t>
      </w:r>
      <w:bookmarkEnd w:id="25"/>
      <w:bookmarkEnd w:id="38"/>
      <w:bookmarkEnd w:id="41"/>
    </w:p>
    <w:p w:rsidR="00EC5BB5" w:rsidRDefault="00CA0BDE">
      <w:pPr>
        <w:pStyle w:val="2"/>
      </w:pPr>
      <w:bookmarkStart w:id="42" w:name="_Toc20"/>
      <w:bookmarkStart w:id="43" w:name="三数据结构"/>
      <w:r>
        <w:lastRenderedPageBreak/>
        <w:t>（三）数据结构</w:t>
      </w:r>
      <w:bookmarkEnd w:id="42"/>
    </w:p>
    <w:p w:rsidR="00EC5BB5" w:rsidRDefault="00CA0BDE">
      <w:pPr>
        <w:pStyle w:val="3"/>
      </w:pPr>
      <w:bookmarkStart w:id="44" w:name="_Toc21"/>
      <w:bookmarkStart w:id="45" w:name="首要class-mcnebula-的结构"/>
      <w:r>
        <w:t xml:space="preserve">1. </w:t>
      </w:r>
      <w:r>
        <w:t>首要</w:t>
      </w:r>
      <w:r>
        <w:t xml:space="preserve">Class: ‘mcnebula’ </w:t>
      </w:r>
      <w:r>
        <w:t>的结构</w:t>
      </w:r>
      <w:bookmarkEnd w:id="44"/>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t>表</w:t>
      </w:r>
      <w:r>
        <w:rPr>
          <w:b/>
        </w:rPr>
        <w:t xml:space="preserve"> </w:t>
      </w:r>
      <w:bookmarkStart w:id="46" w:name="mcnebula"/>
      <w:r>
        <w:rPr>
          <w:b/>
        </w:rPr>
        <w:fldChar w:fldCharType="begin"/>
      </w:r>
      <w:r>
        <w:rPr>
          <w:b/>
        </w:rPr>
        <w:instrText>SEQ tab \* Arabic</w:instrText>
      </w:r>
      <w:r>
        <w:rPr>
          <w:b/>
        </w:rPr>
        <w:fldChar w:fldCharType="separate"/>
      </w:r>
      <w:r>
        <w:rPr>
          <w:b/>
        </w:rPr>
        <w:t>2</w:t>
      </w:r>
      <w:r>
        <w:rPr>
          <w:b/>
        </w:rPr>
        <w:fldChar w:fldCharType="end"/>
      </w:r>
      <w:bookmarkEnd w:id="46"/>
      <w:r>
        <w:rPr>
          <w:b/>
        </w:rPr>
        <w:t xml:space="preserve">  </w:t>
      </w:r>
      <w:r>
        <w:t>Class: 'mcnebula'</w:t>
      </w:r>
      <w:r>
        <w:t>的结构</w:t>
      </w:r>
    </w:p>
    <w:tbl>
      <w:tblPr>
        <w:tblW w:w="0" w:type="auto"/>
        <w:jc w:val="center"/>
        <w:tblLayout w:type="fixed"/>
        <w:tblLook w:val="04A0" w:firstRow="1" w:lastRow="0" w:firstColumn="1" w:lastColumn="0" w:noHBand="0" w:noVBand="1"/>
      </w:tblPr>
      <w:tblGrid>
        <w:gridCol w:w="2160"/>
        <w:gridCol w:w="2160"/>
        <w:gridCol w:w="4320"/>
      </w:tblGrid>
      <w:tr w:rsidR="00EC5BB5">
        <w:trPr>
          <w:tblHeader/>
          <w:jc w:val="center"/>
        </w:trPr>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Inherits from</w:t>
            </w:r>
          </w:p>
        </w:tc>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Slots</w:t>
            </w:r>
          </w:p>
        </w:tc>
        <w:tc>
          <w:tcPr>
            <w:tcW w:w="432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mcnebula</w:t>
            </w:r>
          </w:p>
        </w:tc>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creation_time</w:t>
            </w:r>
          </w:p>
        </w:tc>
        <w:tc>
          <w:tcPr>
            <w:tcW w:w="432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由'date()'创建</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ion_mode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离子模式，'pos'或者'neg'</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melody</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存储调色板的类</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mcn_dataset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MCnebula的主要数据集</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statistic_set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统计数据集</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project_version</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SIRIUS版本，'sirius.v4'或者'sirius.v5'</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project_path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SIRIUS项目的文件路径</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project_conformation</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项目内文件的隶属信息</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project_metadata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项目内文件的存在信息</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project_api</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文件的读取和格式化函数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project_dataset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读取后存储的数据</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nebula</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parent_nebula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与Parent-Nebula的可视化相关</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child_nebulae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与Child-Nebula的可视化相关</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export</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export_path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MCnebula的输出路径</w:t>
            </w:r>
          </w:p>
        </w:tc>
      </w:tr>
      <w:tr w:rsidR="00EC5BB5">
        <w:trPr>
          <w:jc w:val="center"/>
        </w:trPr>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export_name</w:t>
            </w:r>
          </w:p>
        </w:tc>
        <w:tc>
          <w:tcPr>
            <w:tcW w:w="432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可视化或输出的表格中的标签名</w:t>
            </w:r>
            <w:bookmarkEnd w:id="45"/>
          </w:p>
        </w:tc>
      </w:tr>
    </w:tbl>
    <w:p w:rsidR="00EC5BB5" w:rsidRDefault="00CA0BDE">
      <w:pPr>
        <w:pStyle w:val="3"/>
        <w:rPr>
          <w:lang w:eastAsia="zh-CN"/>
        </w:rPr>
      </w:pPr>
      <w:bookmarkStart w:id="47" w:name="_Toc22"/>
      <w:bookmarkStart w:id="48" w:name="数据相关class的结构"/>
      <w:r>
        <w:rPr>
          <w:lang w:eastAsia="zh-CN"/>
        </w:rPr>
        <w:t xml:space="preserve">2. </w:t>
      </w:r>
      <w:r>
        <w:rPr>
          <w:lang w:eastAsia="zh-CN"/>
        </w:rPr>
        <w:t>数据相关</w:t>
      </w:r>
      <w:r>
        <w:rPr>
          <w:lang w:eastAsia="zh-CN"/>
        </w:rPr>
        <w:t>Class</w:t>
      </w:r>
      <w:r>
        <w:rPr>
          <w:lang w:eastAsia="zh-CN"/>
        </w:rPr>
        <w:t>的结构</w:t>
      </w:r>
      <w:bookmarkEnd w:id="47"/>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rPr>
          <w:lang w:eastAsia="zh-CN"/>
        </w:rPr>
      </w:pPr>
      <w:r>
        <w:rPr>
          <w:b/>
          <w:lang w:eastAsia="zh-CN"/>
        </w:rPr>
        <w:t>表</w:t>
      </w:r>
      <w:r>
        <w:rPr>
          <w:b/>
          <w:lang w:eastAsia="zh-CN"/>
        </w:rPr>
        <w:t xml:space="preserve"> </w:t>
      </w:r>
      <w:bookmarkStart w:id="49" w:name="msubs"/>
      <w:r>
        <w:rPr>
          <w:b/>
        </w:rPr>
        <w:fldChar w:fldCharType="begin"/>
      </w:r>
      <w:r>
        <w:rPr>
          <w:b/>
          <w:lang w:eastAsia="zh-CN"/>
        </w:rPr>
        <w:instrText>SEQ tab \* Arabic</w:instrText>
      </w:r>
      <w:r>
        <w:rPr>
          <w:b/>
        </w:rPr>
        <w:fldChar w:fldCharType="separate"/>
      </w:r>
      <w:r>
        <w:rPr>
          <w:b/>
          <w:lang w:eastAsia="zh-CN"/>
        </w:rPr>
        <w:t>3</w:t>
      </w:r>
      <w:r>
        <w:rPr>
          <w:b/>
        </w:rPr>
        <w:fldChar w:fldCharType="end"/>
      </w:r>
      <w:bookmarkEnd w:id="49"/>
      <w:r>
        <w:rPr>
          <w:b/>
          <w:lang w:eastAsia="zh-CN"/>
        </w:rPr>
        <w:t xml:space="preserve">  </w:t>
      </w:r>
      <w:r>
        <w:rPr>
          <w:lang w:eastAsia="zh-CN"/>
        </w:rPr>
        <w:t>数据相关</w:t>
      </w:r>
      <w:r>
        <w:rPr>
          <w:lang w:eastAsia="zh-CN"/>
        </w:rPr>
        <w:t>Class</w:t>
      </w:r>
      <w:r>
        <w:rPr>
          <w:lang w:eastAsia="zh-CN"/>
        </w:rPr>
        <w:t>的结构</w:t>
      </w:r>
    </w:p>
    <w:tbl>
      <w:tblPr>
        <w:tblW w:w="0" w:type="auto"/>
        <w:jc w:val="center"/>
        <w:tblLayout w:type="fixed"/>
        <w:tblLook w:val="04A0" w:firstRow="1" w:lastRow="0" w:firstColumn="1" w:lastColumn="0" w:noHBand="0" w:noVBand="1"/>
      </w:tblPr>
      <w:tblGrid>
        <w:gridCol w:w="2160"/>
        <w:gridCol w:w="2160"/>
        <w:gridCol w:w="4320"/>
      </w:tblGrid>
      <w:tr w:rsidR="00EC5BB5">
        <w:trPr>
          <w:tblHeader/>
          <w:jc w:val="center"/>
        </w:trPr>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Class</w:t>
            </w:r>
          </w:p>
        </w:tc>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Slots</w:t>
            </w:r>
          </w:p>
        </w:tc>
        <w:tc>
          <w:tcPr>
            <w:tcW w:w="432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project_conformation</w:t>
            </w:r>
          </w:p>
        </w:tc>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file_name</w:t>
            </w:r>
          </w:p>
        </w:tc>
        <w:tc>
          <w:tcPr>
            <w:tcW w:w="432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文件'subscript'对应的名称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file_api</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文件'subscript'的上级从属</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attribute_name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属性'subscript'对应的名称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project_metadata</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metadata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文件的元数据表格</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project_api</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methods_read</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读取的函数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methods_format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格式化的函数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methods_match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提取字符、匹配字符的函数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project_dataset</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dataset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从SIRIUS项目中读取的数据集</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mcn_dataset</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dataset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经过初步过滤的数据集</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reference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用于可视化和后续分析的数据集</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backtrack</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数据回收站</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statistic_set</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design_matrix</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设计矩阵</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contrast_matrix</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对比矩阵</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dataset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用于统计分析的数据集</w:t>
            </w:r>
          </w:p>
        </w:tc>
      </w:tr>
      <w:tr w:rsidR="00EC5BB5">
        <w:trPr>
          <w:jc w:val="center"/>
        </w:trPr>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top_table</w:t>
            </w:r>
          </w:p>
        </w:tc>
        <w:tc>
          <w:tcPr>
            <w:tcW w:w="432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统计分析的排序结果</w:t>
            </w:r>
            <w:bookmarkEnd w:id="48"/>
          </w:p>
        </w:tc>
      </w:tr>
    </w:tbl>
    <w:p w:rsidR="00EC5BB5" w:rsidRDefault="00CA0BDE">
      <w:pPr>
        <w:pStyle w:val="3"/>
        <w:rPr>
          <w:lang w:eastAsia="zh-CN"/>
        </w:rPr>
      </w:pPr>
      <w:bookmarkStart w:id="50" w:name="_Toc23"/>
      <w:bookmarkStart w:id="51" w:name="可视化相关class的结构"/>
      <w:r>
        <w:rPr>
          <w:lang w:eastAsia="zh-CN"/>
        </w:rPr>
        <w:t xml:space="preserve">3. </w:t>
      </w:r>
      <w:r>
        <w:rPr>
          <w:lang w:eastAsia="zh-CN"/>
        </w:rPr>
        <w:t>可视化相关</w:t>
      </w:r>
      <w:r>
        <w:rPr>
          <w:lang w:eastAsia="zh-CN"/>
        </w:rPr>
        <w:t>Class</w:t>
      </w:r>
      <w:r>
        <w:rPr>
          <w:lang w:eastAsia="zh-CN"/>
        </w:rPr>
        <w:t>的结构</w:t>
      </w:r>
      <w:bookmarkEnd w:id="50"/>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rPr>
          <w:lang w:eastAsia="zh-CN"/>
        </w:rPr>
      </w:pPr>
      <w:r>
        <w:rPr>
          <w:b/>
          <w:lang w:eastAsia="zh-CN"/>
        </w:rPr>
        <w:t>表</w:t>
      </w:r>
      <w:r>
        <w:rPr>
          <w:b/>
          <w:lang w:eastAsia="zh-CN"/>
        </w:rPr>
        <w:t xml:space="preserve"> </w:t>
      </w:r>
      <w:bookmarkStart w:id="52" w:name="nebula"/>
      <w:r>
        <w:rPr>
          <w:b/>
        </w:rPr>
        <w:fldChar w:fldCharType="begin"/>
      </w:r>
      <w:r>
        <w:rPr>
          <w:b/>
          <w:lang w:eastAsia="zh-CN"/>
        </w:rPr>
        <w:instrText>SEQ tab \* Arabic</w:instrText>
      </w:r>
      <w:r>
        <w:rPr>
          <w:b/>
        </w:rPr>
        <w:fldChar w:fldCharType="separate"/>
      </w:r>
      <w:r>
        <w:rPr>
          <w:b/>
          <w:lang w:eastAsia="zh-CN"/>
        </w:rPr>
        <w:t>4</w:t>
      </w:r>
      <w:r>
        <w:rPr>
          <w:b/>
        </w:rPr>
        <w:fldChar w:fldCharType="end"/>
      </w:r>
      <w:bookmarkEnd w:id="52"/>
      <w:r>
        <w:rPr>
          <w:b/>
          <w:lang w:eastAsia="zh-CN"/>
        </w:rPr>
        <w:t xml:space="preserve">  </w:t>
      </w:r>
      <w:r>
        <w:rPr>
          <w:lang w:eastAsia="zh-CN"/>
        </w:rPr>
        <w:t>可视化相关</w:t>
      </w:r>
      <w:r>
        <w:rPr>
          <w:lang w:eastAsia="zh-CN"/>
        </w:rPr>
        <w:t>Class</w:t>
      </w:r>
      <w:r>
        <w:rPr>
          <w:lang w:eastAsia="zh-CN"/>
        </w:rPr>
        <w:t>的结构</w:t>
      </w:r>
    </w:p>
    <w:tbl>
      <w:tblPr>
        <w:tblW w:w="0" w:type="auto"/>
        <w:jc w:val="center"/>
        <w:tblLayout w:type="fixed"/>
        <w:tblLook w:val="04A0" w:firstRow="1" w:lastRow="0" w:firstColumn="1" w:lastColumn="0" w:noHBand="0" w:noVBand="1"/>
      </w:tblPr>
      <w:tblGrid>
        <w:gridCol w:w="2160"/>
        <w:gridCol w:w="2160"/>
        <w:gridCol w:w="4320"/>
      </w:tblGrid>
      <w:tr w:rsidR="00EC5BB5">
        <w:trPr>
          <w:tblHeader/>
          <w:jc w:val="center"/>
        </w:trPr>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Class</w:t>
            </w:r>
          </w:p>
        </w:tc>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Slots</w:t>
            </w:r>
          </w:p>
        </w:tc>
        <w:tc>
          <w:tcPr>
            <w:tcW w:w="432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melody</w:t>
            </w:r>
          </w:p>
        </w:tc>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palette_set</w:t>
            </w:r>
          </w:p>
        </w:tc>
        <w:tc>
          <w:tcPr>
            <w:tcW w:w="432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用于追踪'feature'或者用于因子变量可视化的调色板</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palette_gradient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用于连续变量的可视化的调色板</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palette_stat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用于统计分组的调色板</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palette_col</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用于化学类的区分的调色板</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palette_label</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用于化学类阶层的可视化的调色板</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parent_nebula</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igraph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R包'igraph'生成的'igraph'类的对象，网络型数据文件</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tbl_graph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R包'tidygraph'生成的'tbl_graph'类的对象，网络型数据文件</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layout_ggraph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用于R包'ggraph'可视化的网络型数据文件</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ggset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管理'ggplot2'的可视化的函数和参数的类的对象</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child_nebulae</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igraph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'igraph'对象的list</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tbl_graph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'tbl_graph'对象的list</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layout_ggraph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'layout_ggraph'的list</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grid_layout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R包'grid'创建的网格画板样式的对象</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viewports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R包'grid'创建的视图（viewport）对象的list</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panel_viewport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主画板的视图对象</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legend_viewport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图例的视图对象</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ggset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'ggset'的list</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structures_grob</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化学结构可视化的'grob'对象（与'grid'包相关）</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nodes_ggset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绘制深度注释节点（网络图中的Nodes）的gg</w:t>
            </w:r>
            <w:r>
              <w:rPr>
                <w:rFonts w:eastAsia="Times New Roman" w:cs="Times New Roman"/>
                <w:color w:val="000000"/>
                <w:szCs w:val="21"/>
                <w:lang w:eastAsia="zh-CN"/>
              </w:rPr>
              <w:lastRenderedPageBreak/>
              <w:t>set的list</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nodes_grob</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Nodes的grob的list</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ppcp_data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用于化学类预测的后验概率的可视化的数据集</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ration_data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同于统计数据可视化的数据集</w:t>
            </w:r>
          </w:p>
        </w:tc>
      </w:tr>
      <w:tr w:rsidR="00EC5BB5">
        <w:trPr>
          <w:jc w:val="center"/>
        </w:trPr>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ggset_annotate</w:t>
            </w:r>
          </w:p>
        </w:tc>
        <w:tc>
          <w:tcPr>
            <w:tcW w:w="432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带有深度注释Nodes的ggset对象的list</w:t>
            </w:r>
            <w:bookmarkEnd w:id="51"/>
          </w:p>
        </w:tc>
      </w:tr>
    </w:tbl>
    <w:p w:rsidR="00EC5BB5" w:rsidRDefault="00CA0BDE">
      <w:pPr>
        <w:pStyle w:val="3"/>
      </w:pPr>
      <w:bookmarkStart w:id="53" w:name="_Toc24"/>
      <w:bookmarkStart w:id="54" w:name="其他class"/>
      <w:r>
        <w:lastRenderedPageBreak/>
        <w:t xml:space="preserve">4. </w:t>
      </w:r>
      <w:r>
        <w:t>其他</w:t>
      </w:r>
      <w:r>
        <w:t>Class</w:t>
      </w:r>
      <w:bookmarkEnd w:id="53"/>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t>表</w:t>
      </w:r>
      <w:r>
        <w:rPr>
          <w:b/>
        </w:rPr>
        <w:t xml:space="preserve"> </w:t>
      </w:r>
      <w:bookmarkStart w:id="55" w:name="table6"/>
      <w:r>
        <w:rPr>
          <w:b/>
        </w:rPr>
        <w:fldChar w:fldCharType="begin"/>
      </w:r>
      <w:r>
        <w:rPr>
          <w:b/>
        </w:rPr>
        <w:instrText>SEQ tab \* Arabic</w:instrText>
      </w:r>
      <w:r>
        <w:rPr>
          <w:b/>
        </w:rPr>
        <w:fldChar w:fldCharType="separate"/>
      </w:r>
      <w:r>
        <w:rPr>
          <w:b/>
        </w:rPr>
        <w:t>5</w:t>
      </w:r>
      <w:r>
        <w:rPr>
          <w:b/>
        </w:rPr>
        <w:fldChar w:fldCharType="end"/>
      </w:r>
      <w:bookmarkEnd w:id="55"/>
      <w:r>
        <w:rPr>
          <w:b/>
        </w:rPr>
        <w:t xml:space="preserve">  </w:t>
      </w:r>
      <w:r>
        <w:t>MCnebula2</w:t>
      </w:r>
      <w:r>
        <w:t>其他</w:t>
      </w:r>
      <w:r>
        <w:t>Class</w:t>
      </w:r>
      <w:r>
        <w:t>的结构</w:t>
      </w:r>
    </w:p>
    <w:tbl>
      <w:tblPr>
        <w:tblW w:w="0" w:type="auto"/>
        <w:jc w:val="center"/>
        <w:tblLayout w:type="fixed"/>
        <w:tblLook w:val="04A0" w:firstRow="1" w:lastRow="0" w:firstColumn="1" w:lastColumn="0" w:noHBand="0" w:noVBand="1"/>
      </w:tblPr>
      <w:tblGrid>
        <w:gridCol w:w="2160"/>
        <w:gridCol w:w="2160"/>
        <w:gridCol w:w="4320"/>
      </w:tblGrid>
      <w:tr w:rsidR="00EC5BB5">
        <w:trPr>
          <w:tblHeader/>
          <w:jc w:val="center"/>
        </w:trPr>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Class</w:t>
            </w:r>
          </w:p>
        </w:tc>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Slots</w:t>
            </w:r>
          </w:p>
        </w:tc>
        <w:tc>
          <w:tcPr>
            <w:tcW w:w="432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msframe</w:t>
            </w:r>
          </w:p>
        </w:tc>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entity</w:t>
            </w:r>
          </w:p>
        </w:tc>
        <w:tc>
          <w:tcPr>
            <w:tcW w:w="432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存储数据框（data.frame）</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subscript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表明来源的名称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ggset</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layers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存储ggplot绘图的各个函数和响应的参数的list</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command</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command_name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函数的名字</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command_function</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函数本体</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command_args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函数的参数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report</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yaml</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控制输出的yaml语言，与Rmarkdown、markdown、pandoc有关</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layers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list，存储section，character，code_block等</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code_block, code_block_table, code_block_figure</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codes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格式化的代码</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command_name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代码块的执行程序，一般是'r'</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command_function</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将代码输出成文本的函数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command_args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传递到执行程序的参数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heading</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.Data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'heading'继承于'character'</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level</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表明标题层级</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section</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heading</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类'heading'的对象</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paragraph</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'character'对象</w:t>
            </w:r>
          </w:p>
        </w:tc>
      </w:tr>
      <w:tr w:rsidR="00EC5BB5">
        <w:trPr>
          <w:jc w:val="center"/>
        </w:trPr>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code_block</w:t>
            </w:r>
          </w:p>
        </w:tc>
        <w:tc>
          <w:tcPr>
            <w:tcW w:w="432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'code_block'对象</w:t>
            </w:r>
            <w:bookmarkEnd w:id="43"/>
            <w:bookmarkEnd w:id="54"/>
          </w:p>
        </w:tc>
      </w:tr>
    </w:tbl>
    <w:p w:rsidR="00EC5BB5" w:rsidRDefault="00CA0BDE">
      <w:pPr>
        <w:pStyle w:val="2"/>
      </w:pPr>
      <w:bookmarkStart w:id="56" w:name="_Toc25"/>
      <w:bookmarkStart w:id="57" w:name="四方法method和函数function"/>
      <w:r>
        <w:t>（四）方法（</w:t>
      </w:r>
      <w:r>
        <w:t>Method</w:t>
      </w:r>
      <w:r>
        <w:t>）和函数（</w:t>
      </w:r>
      <w:r>
        <w:t>Function</w:t>
      </w:r>
      <w:r>
        <w:t>）</w:t>
      </w:r>
      <w:bookmarkEnd w:id="56"/>
    </w:p>
    <w:p w:rsidR="00EC5BB5" w:rsidRDefault="00CA0BDE">
      <w:pPr>
        <w:pStyle w:val="3"/>
      </w:pPr>
      <w:bookmarkStart w:id="58" w:name="_Toc26"/>
      <w:bookmarkStart w:id="59" w:name="数据方法"/>
      <w:r>
        <w:t xml:space="preserve">1. </w:t>
      </w:r>
      <w:r>
        <w:t>数据方法</w:t>
      </w:r>
      <w:bookmarkEnd w:id="58"/>
    </w:p>
    <w:p w:rsidR="00EC5BB5" w:rsidRDefault="00CA0BDE">
      <w:pPr>
        <w:pStyle w:val="FirstParagraph"/>
      </w:pPr>
      <w:r>
        <w:t>表</w:t>
      </w:r>
      <w:hyperlink w:anchor="mainMethod">
        <w:r>
          <w:fldChar w:fldCharType="begin"/>
        </w:r>
        <w:r>
          <w:instrText xml:space="preserve"> REF mainMethod \h</w:instrText>
        </w:r>
        <w:r>
          <w:fldChar w:fldCharType="separate"/>
        </w:r>
        <w:r>
          <w:rPr>
            <w:b/>
          </w:rPr>
          <w:t>6</w:t>
        </w:r>
        <w:r>
          <w:fldChar w:fldCharType="end"/>
        </w:r>
      </w:hyperlink>
      <w:r>
        <w:t>为</w:t>
      </w:r>
      <w:r>
        <w:t>MCnebula</w:t>
      </w:r>
      <w:r>
        <w:t>应用中主要用于数据分析处理的方法（</w:t>
      </w:r>
      <w:r>
        <w:t>Method</w:t>
      </w:r>
      <w:r>
        <w:t>）。</w:t>
      </w:r>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lastRenderedPageBreak/>
        <w:t>表</w:t>
      </w:r>
      <w:r>
        <w:rPr>
          <w:b/>
        </w:rPr>
        <w:t xml:space="preserve"> </w:t>
      </w:r>
      <w:bookmarkStart w:id="60" w:name="mainMethod"/>
      <w:r>
        <w:rPr>
          <w:b/>
        </w:rPr>
        <w:fldChar w:fldCharType="begin"/>
      </w:r>
      <w:r>
        <w:rPr>
          <w:b/>
        </w:rPr>
        <w:instrText>SEQ tab \* Arabic</w:instrText>
      </w:r>
      <w:r>
        <w:rPr>
          <w:b/>
        </w:rPr>
        <w:fldChar w:fldCharType="separate"/>
      </w:r>
      <w:r>
        <w:rPr>
          <w:b/>
        </w:rPr>
        <w:t>6</w:t>
      </w:r>
      <w:r>
        <w:rPr>
          <w:b/>
        </w:rPr>
        <w:fldChar w:fldCharType="end"/>
      </w:r>
      <w:bookmarkEnd w:id="60"/>
      <w:r>
        <w:rPr>
          <w:b/>
        </w:rPr>
        <w:t xml:space="preserve">  </w:t>
      </w:r>
      <w:r>
        <w:t>MCnebula</w:t>
      </w:r>
      <w:r>
        <w:t>主要的数据方法</w:t>
      </w:r>
    </w:p>
    <w:tbl>
      <w:tblPr>
        <w:tblW w:w="0" w:type="auto"/>
        <w:jc w:val="center"/>
        <w:tblLayout w:type="fixed"/>
        <w:tblLook w:val="04A0" w:firstRow="1" w:lastRow="0" w:firstColumn="1" w:lastColumn="0" w:noHBand="0" w:noVBand="1"/>
      </w:tblPr>
      <w:tblGrid>
        <w:gridCol w:w="2880"/>
        <w:gridCol w:w="5760"/>
      </w:tblGrid>
      <w:tr w:rsidR="00EC5BB5">
        <w:trPr>
          <w:tblHeader/>
          <w:jc w:val="center"/>
        </w:trPr>
        <w:tc>
          <w:tcPr>
            <w:tcW w:w="288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Method</w:t>
            </w:r>
          </w:p>
        </w:tc>
        <w:tc>
          <w:tcPr>
            <w:tcW w:w="57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88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initialize_mcnebula</w:t>
            </w:r>
          </w:p>
        </w:tc>
        <w:tc>
          <w:tcPr>
            <w:tcW w:w="57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初始化分析的方法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collate_data</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从SIRIUS项目中获取数据的方法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filter_formula</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过滤化学分子式候选项的方法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filter_ppcp</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初步过滤化学类后验概率数据集的方法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filter_structure</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过滤化学结构式候选项的方法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create_reference</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明确唯一化学分子式候选项从而承前启后的方法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create_hierarchy</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创建化学类的阶层的方法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create_features_annotation</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合并注释并形成注释数据表格的方法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create_stardust_classes</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创建'Stardust classes'化学类数据的方法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cross_filter_stardust</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过滤'Stardust classes'数据集的方法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backtrack_stardust</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回溯'cross_filter_stardust'过滤掉的化学类的方法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create_nebula_index</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根据'Stardust classes'创建'Nebula-Index'数据集的方法</w:t>
            </w:r>
          </w:p>
        </w:tc>
      </w:tr>
      <w:tr w:rsidR="00EC5BB5">
        <w:trPr>
          <w:jc w:val="center"/>
        </w:trPr>
        <w:tc>
          <w:tcPr>
            <w:tcW w:w="288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binary_comparison</w:t>
            </w:r>
          </w:p>
        </w:tc>
        <w:tc>
          <w:tcPr>
            <w:tcW w:w="57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进行统计分析的方法</w:t>
            </w:r>
            <w:bookmarkEnd w:id="59"/>
          </w:p>
        </w:tc>
      </w:tr>
    </w:tbl>
    <w:p w:rsidR="00EC5BB5" w:rsidRDefault="00CA0BDE">
      <w:pPr>
        <w:pStyle w:val="3"/>
      </w:pPr>
      <w:bookmarkStart w:id="61" w:name="_Toc27"/>
      <w:bookmarkStart w:id="62" w:name="可视化方法"/>
      <w:r>
        <w:t xml:space="preserve">2. </w:t>
      </w:r>
      <w:r>
        <w:t>可视化方法</w:t>
      </w:r>
      <w:bookmarkEnd w:id="61"/>
    </w:p>
    <w:p w:rsidR="00EC5BB5" w:rsidRDefault="00CA0BDE">
      <w:pPr>
        <w:pStyle w:val="FirstParagraph"/>
      </w:pPr>
      <w:r>
        <w:t>表</w:t>
      </w:r>
      <w:hyperlink w:anchor="mainVis">
        <w:r>
          <w:fldChar w:fldCharType="begin"/>
        </w:r>
        <w:r>
          <w:instrText xml:space="preserve"> REF mainVis \h</w:instrText>
        </w:r>
        <w:r>
          <w:fldChar w:fldCharType="separate"/>
        </w:r>
        <w:r>
          <w:rPr>
            <w:b/>
          </w:rPr>
          <w:t>7</w:t>
        </w:r>
        <w:r>
          <w:fldChar w:fldCharType="end"/>
        </w:r>
      </w:hyperlink>
      <w:r>
        <w:t>为</w:t>
      </w:r>
      <w:r>
        <w:t>MCnebula</w:t>
      </w:r>
      <w:r>
        <w:t>中主要用于可视化的方法。</w:t>
      </w:r>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lastRenderedPageBreak/>
        <w:t>表</w:t>
      </w:r>
      <w:r>
        <w:rPr>
          <w:b/>
        </w:rPr>
        <w:t xml:space="preserve"> </w:t>
      </w:r>
      <w:bookmarkStart w:id="63" w:name="mainVis"/>
      <w:r>
        <w:rPr>
          <w:b/>
        </w:rPr>
        <w:fldChar w:fldCharType="begin"/>
      </w:r>
      <w:r>
        <w:rPr>
          <w:b/>
        </w:rPr>
        <w:instrText>SEQ tab \* Arabic</w:instrText>
      </w:r>
      <w:r>
        <w:rPr>
          <w:b/>
        </w:rPr>
        <w:fldChar w:fldCharType="separate"/>
      </w:r>
      <w:r>
        <w:rPr>
          <w:b/>
        </w:rPr>
        <w:t>7</w:t>
      </w:r>
      <w:r>
        <w:rPr>
          <w:b/>
        </w:rPr>
        <w:fldChar w:fldCharType="end"/>
      </w:r>
      <w:bookmarkEnd w:id="63"/>
      <w:r>
        <w:rPr>
          <w:b/>
        </w:rPr>
        <w:t xml:space="preserve">  </w:t>
      </w:r>
      <w:r>
        <w:t>MCnebula</w:t>
      </w:r>
      <w:r>
        <w:t>主要的可视化方法</w:t>
      </w:r>
    </w:p>
    <w:tbl>
      <w:tblPr>
        <w:tblW w:w="0" w:type="auto"/>
        <w:jc w:val="center"/>
        <w:tblLayout w:type="fixed"/>
        <w:tblLook w:val="04A0" w:firstRow="1" w:lastRow="0" w:firstColumn="1" w:lastColumn="0" w:noHBand="0" w:noVBand="1"/>
      </w:tblPr>
      <w:tblGrid>
        <w:gridCol w:w="2880"/>
        <w:gridCol w:w="5760"/>
      </w:tblGrid>
      <w:tr w:rsidR="00EC5BB5">
        <w:trPr>
          <w:tblHeader/>
          <w:jc w:val="center"/>
        </w:trPr>
        <w:tc>
          <w:tcPr>
            <w:tcW w:w="288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Method</w:t>
            </w:r>
          </w:p>
        </w:tc>
        <w:tc>
          <w:tcPr>
            <w:tcW w:w="57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88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create_parent_nebula</w:t>
            </w:r>
          </w:p>
        </w:tc>
        <w:tc>
          <w:tcPr>
            <w:tcW w:w="57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创建Parent-Nebula初始网络型数据的方法（'igraph'对象）</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create_child_nebulae</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创建Child-Nebulae初始网络型数据的方法（'igraph'对象的list）</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create_parent_layout</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创建Parent-Nebula可视化样式的方法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create_child_layouts</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创建Child-Nebulae可视化样式的方法（包括网络排布和画板布局）</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activate_nebulae</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为Parent-Nebula和Child-Nebulae创建用于可视化的'ggset'对象</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annotate_nebula</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绘制深入注释Child-Nebula的方法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draw_nodes</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绘制深入注释的'feature'的Nodes的方法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draw_structures</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绘制化学结构式的方法</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compute_spectral_similarity</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计算光谱相似性的方法（脱胎于'MSnbase::compareSpectra'）</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visualize</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最终输出绘图的方法（Parent-Nebula或者单个Child-Nebula）</w:t>
            </w:r>
          </w:p>
        </w:tc>
      </w:tr>
      <w:tr w:rsidR="00EC5BB5">
        <w:trPr>
          <w:jc w:val="center"/>
        </w:trPr>
        <w:tc>
          <w:tcPr>
            <w:tcW w:w="288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visualize_all</w:t>
            </w:r>
          </w:p>
        </w:tc>
        <w:tc>
          <w:tcPr>
            <w:tcW w:w="57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最终输出绘图的方法（整体Child-Nebulae）</w:t>
            </w:r>
            <w:bookmarkEnd w:id="62"/>
          </w:p>
        </w:tc>
      </w:tr>
    </w:tbl>
    <w:p w:rsidR="00EC5BB5" w:rsidRDefault="00CA0BDE">
      <w:pPr>
        <w:pStyle w:val="3"/>
      </w:pPr>
      <w:bookmarkStart w:id="64" w:name="_Toc28"/>
      <w:bookmarkStart w:id="65" w:name="辅助科学绘图的函数"/>
      <w:r>
        <w:t xml:space="preserve">3. </w:t>
      </w:r>
      <w:r>
        <w:t>辅助科学绘图的函数</w:t>
      </w:r>
      <w:bookmarkEnd w:id="64"/>
    </w:p>
    <w:p w:rsidR="00EC5BB5" w:rsidRDefault="00CA0BDE">
      <w:pPr>
        <w:pStyle w:val="FirstParagraph"/>
      </w:pPr>
      <w:r>
        <w:t>在表</w:t>
      </w:r>
      <w:hyperlink w:anchor="mainVis">
        <w:r>
          <w:fldChar w:fldCharType="begin"/>
        </w:r>
        <w:r>
          <w:instrText xml:space="preserve"> REF mainVis \h</w:instrText>
        </w:r>
        <w:r>
          <w:fldChar w:fldCharType="separate"/>
        </w:r>
        <w:r>
          <w:rPr>
            <w:b/>
          </w:rPr>
          <w:t>7</w:t>
        </w:r>
        <w:r>
          <w:fldChar w:fldCharType="end"/>
        </w:r>
      </w:hyperlink>
      <w:r>
        <w:t>提及的</w:t>
      </w:r>
      <w:r>
        <w:t xml:space="preserve"> ‘visualize_all’ </w:t>
      </w:r>
      <w:r>
        <w:t>和</w:t>
      </w:r>
      <w:r>
        <w:t xml:space="preserve"> ‘visualize’ </w:t>
      </w:r>
      <w:r>
        <w:t>方法带有一个</w:t>
      </w:r>
      <w:r>
        <w:t xml:space="preserve"> ‘fun_modify’ </w:t>
      </w:r>
      <w:r>
        <w:t>参数，这个参数允许表</w:t>
      </w:r>
      <w:hyperlink w:anchor="customVis">
        <w:r>
          <w:fldChar w:fldCharType="begin"/>
        </w:r>
        <w:r>
          <w:instrText xml:space="preserve"> REF customVis \h</w:instrText>
        </w:r>
        <w:r>
          <w:fldChar w:fldCharType="separate"/>
        </w:r>
        <w:r>
          <w:rPr>
            <w:b/>
          </w:rPr>
          <w:t>8</w:t>
        </w:r>
        <w:r>
          <w:fldChar w:fldCharType="end"/>
        </w:r>
      </w:hyperlink>
      <w:r>
        <w:t>中的函数作为参数传递，以便快速实现科学绘图。</w:t>
      </w:r>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lastRenderedPageBreak/>
        <w:t>表</w:t>
      </w:r>
      <w:r>
        <w:rPr>
          <w:b/>
        </w:rPr>
        <w:t xml:space="preserve"> </w:t>
      </w:r>
      <w:bookmarkStart w:id="66" w:name="customVis"/>
      <w:r>
        <w:rPr>
          <w:b/>
        </w:rPr>
        <w:fldChar w:fldCharType="begin"/>
      </w:r>
      <w:r>
        <w:rPr>
          <w:b/>
        </w:rPr>
        <w:instrText>SEQ tab \* Arabic</w:instrText>
      </w:r>
      <w:r>
        <w:rPr>
          <w:b/>
        </w:rPr>
        <w:fldChar w:fldCharType="separate"/>
      </w:r>
      <w:r>
        <w:rPr>
          <w:b/>
        </w:rPr>
        <w:t>8</w:t>
      </w:r>
      <w:r>
        <w:rPr>
          <w:b/>
        </w:rPr>
        <w:fldChar w:fldCharType="end"/>
      </w:r>
      <w:bookmarkEnd w:id="66"/>
      <w:r>
        <w:rPr>
          <w:b/>
        </w:rPr>
        <w:t xml:space="preserve">  </w:t>
      </w:r>
      <w:r>
        <w:t>辅助科学绘图的函数</w:t>
      </w:r>
    </w:p>
    <w:tbl>
      <w:tblPr>
        <w:tblW w:w="0" w:type="auto"/>
        <w:jc w:val="center"/>
        <w:tblLayout w:type="fixed"/>
        <w:tblLook w:val="04A0" w:firstRow="1" w:lastRow="0" w:firstColumn="1" w:lastColumn="0" w:noHBand="0" w:noVBand="1"/>
      </w:tblPr>
      <w:tblGrid>
        <w:gridCol w:w="2880"/>
        <w:gridCol w:w="5760"/>
      </w:tblGrid>
      <w:tr w:rsidR="00EC5BB5">
        <w:trPr>
          <w:tblHeader/>
          <w:jc w:val="center"/>
        </w:trPr>
        <w:tc>
          <w:tcPr>
            <w:tcW w:w="288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57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88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modify_default_child</w:t>
            </w:r>
          </w:p>
        </w:tc>
        <w:tc>
          <w:tcPr>
            <w:tcW w:w="57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用于'visualize_</w:t>
            </w:r>
            <w:proofErr w:type="gramStart"/>
            <w:r>
              <w:rPr>
                <w:rFonts w:eastAsia="Times New Roman" w:cs="Times New Roman"/>
                <w:color w:val="000000"/>
                <w:szCs w:val="21"/>
              </w:rPr>
              <w:t>all(</w:t>
            </w:r>
            <w:proofErr w:type="gramEnd"/>
            <w:r>
              <w:rPr>
                <w:rFonts w:eastAsia="Times New Roman" w:cs="Times New Roman"/>
                <w:color w:val="000000"/>
                <w:szCs w:val="21"/>
              </w:rPr>
              <w:t>)的函数，相当于'modify_rm_legend' + 'modify_set_labs' + 'modify_unify_scale_limits'。此外，如果使用了'set_nodes_color'方法，并'use_tracer'参数为'True'，'modify_tracer_node'和'modify_color_edge'会自动执行。</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modify_stat_child</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调整'Child-Nebulae'样式，使其适合以节点颜色映射连续性变量</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rev.modify_stat_child</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仅用于内部执行的逆转'modify_stat_child'的函数</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modify_set_labs_and_unify_scale_limits</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相当于'modify_set_labs' + 'modify_unify_scale_limits'</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modify_annotate_child</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用于细节调整深入注释的Child-Nebula的函数</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modify_rm_legend</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移除图例的函数</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modify_tracer_node</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将Child-Nebulae用于追踪模式的函数'</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modify_color_edge</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调整节点的边缘颜色</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modify_set_margin</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调整边距</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modify_unify_scale_limits</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为所有Child-Nebulae统一属性映射的比例尺，使其结果科学规范</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modify_set_labs_xy</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调整x、y轴的标签，仅用于'plot_msms_mirrors'</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modify_set_labs</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调整Child-Nebulae图例的标签，使其与设定的'export_name'一致</w:t>
            </w:r>
          </w:p>
        </w:tc>
      </w:tr>
      <w:tr w:rsidR="00EC5BB5">
        <w:trPr>
          <w:jc w:val="center"/>
        </w:trPr>
        <w:tc>
          <w:tcPr>
            <w:tcW w:w="288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57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bookmarkEnd w:id="65"/>
          </w:p>
        </w:tc>
      </w:tr>
    </w:tbl>
    <w:p w:rsidR="00EC5BB5" w:rsidRDefault="00CA0BDE">
      <w:pPr>
        <w:pStyle w:val="3"/>
      </w:pPr>
      <w:bookmarkStart w:id="67" w:name="_Toc29"/>
      <w:bookmarkStart w:id="68" w:name="其他方法和函数"/>
      <w:r>
        <w:t xml:space="preserve">4. </w:t>
      </w:r>
      <w:r>
        <w:t>其他方法和函数</w:t>
      </w:r>
      <w:bookmarkEnd w:id="67"/>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t>表</w:t>
      </w:r>
      <w:r>
        <w:rPr>
          <w:b/>
        </w:rPr>
        <w:t xml:space="preserve"> </w:t>
      </w:r>
      <w:bookmarkStart w:id="69" w:name="otherMF"/>
      <w:r>
        <w:rPr>
          <w:b/>
        </w:rPr>
        <w:fldChar w:fldCharType="begin"/>
      </w:r>
      <w:r>
        <w:rPr>
          <w:b/>
        </w:rPr>
        <w:instrText>SEQ tab \* Arabic</w:instrText>
      </w:r>
      <w:r>
        <w:rPr>
          <w:b/>
        </w:rPr>
        <w:fldChar w:fldCharType="separate"/>
      </w:r>
      <w:r>
        <w:rPr>
          <w:b/>
        </w:rPr>
        <w:t>9</w:t>
      </w:r>
      <w:r>
        <w:rPr>
          <w:b/>
        </w:rPr>
        <w:fldChar w:fldCharType="end"/>
      </w:r>
      <w:bookmarkEnd w:id="69"/>
      <w:r>
        <w:rPr>
          <w:b/>
        </w:rPr>
        <w:t xml:space="preserve">  </w:t>
      </w:r>
      <w:r>
        <w:t>MCnebula</w:t>
      </w:r>
      <w:r>
        <w:t>的其他方法或函数</w:t>
      </w:r>
    </w:p>
    <w:tbl>
      <w:tblPr>
        <w:tblW w:w="0" w:type="auto"/>
        <w:jc w:val="center"/>
        <w:tblLayout w:type="fixed"/>
        <w:tblLook w:val="04A0" w:firstRow="1" w:lastRow="0" w:firstColumn="1" w:lastColumn="0" w:noHBand="0" w:noVBand="1"/>
      </w:tblPr>
      <w:tblGrid>
        <w:gridCol w:w="1728"/>
        <w:gridCol w:w="1728"/>
        <w:gridCol w:w="1728"/>
        <w:gridCol w:w="3456"/>
      </w:tblGrid>
      <w:tr w:rsidR="00EC5BB5">
        <w:trPr>
          <w:tblHeader/>
          <w:jc w:val="center"/>
        </w:trPr>
        <w:tc>
          <w:tcPr>
            <w:tcW w:w="172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Group</w:t>
            </w:r>
          </w:p>
        </w:tc>
        <w:tc>
          <w:tcPr>
            <w:tcW w:w="172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Type</w:t>
            </w:r>
          </w:p>
        </w:tc>
        <w:tc>
          <w:tcPr>
            <w:tcW w:w="172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Name</w:t>
            </w:r>
          </w:p>
        </w:tc>
        <w:tc>
          <w:tcPr>
            <w:tcW w:w="3456"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172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Report</w:t>
            </w:r>
          </w:p>
        </w:tc>
        <w:tc>
          <w:tcPr>
            <w:tcW w:w="172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rblock, ...</w:t>
            </w:r>
          </w:p>
        </w:tc>
        <w:tc>
          <w:tcPr>
            <w:tcW w:w="3456"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将代码存储为'code_block'对象</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Method</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include_figure,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将图片展示在报告文档中</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Workflow</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Method</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workflow,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执行或打印MCnebula基本工作流的代码</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Plot msms mirrors</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plot_msms_mirrors,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绘制MS/MS镜像图</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Project.*</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.validate_*, .get_*,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与对应版本相关的SIRIUS项目的API函数</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Colors</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.get_color_*,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获取哈希颜色码，主要为包'ggsci'中的配色</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Default visualize</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.command_*,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包装好的'ggplot2'的代码和参数，'command'对象，用于默认的可视化</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Export</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.get_*,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用于获取正式输出名称的函数</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Methods</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.rank_*,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用于排序的函数</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 ggset</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modify_*,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用于后修改'ggset'对象的一系列函数，高度定制（规范）Child-Nebulae的可视化</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MODIFIED compareSpectra</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compareSpectra, bin_Spectra,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剥离于包'MSnbase'的函数或者方法，仅计算光谱相似性（'dotproduct'），速度更快</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Method</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mz, intensity,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'lightspectrum'的getter或者setter方法（'lightspectrum'比'MSnbase'的'spectrum'更轻巧）</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Yaml</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.yaml_*,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用于设定报告输出的函数</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VIRTUAL slots</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Method</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*_dataset, *_layers,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虚类带有的方法，用于便捷操作对象</w:t>
            </w:r>
          </w:p>
        </w:tc>
      </w:tr>
      <w:tr w:rsidR="00EC5BB5">
        <w:trPr>
          <w:jc w:val="center"/>
        </w:trPr>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Clear</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172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clear_dataset, ...</w:t>
            </w:r>
          </w:p>
        </w:tc>
        <w:tc>
          <w:tcPr>
            <w:tcW w:w="34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用于清除'mcnebula'对象的不再用到的数据的函数</w:t>
            </w:r>
          </w:p>
        </w:tc>
      </w:tr>
      <w:tr w:rsidR="00EC5BB5">
        <w:trPr>
          <w:jc w:val="center"/>
        </w:trPr>
        <w:tc>
          <w:tcPr>
            <w:tcW w:w="172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72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72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3456"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8640" w:type="dxa"/>
            <w:gridSpan w:val="4"/>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Name或Group中的*表示省略一系列类似名称的方法或函数</w:t>
            </w:r>
            <w:bookmarkEnd w:id="57"/>
            <w:bookmarkEnd w:id="68"/>
          </w:p>
        </w:tc>
      </w:tr>
    </w:tbl>
    <w:p w:rsidR="00EC5BB5" w:rsidRDefault="00CA0BDE">
      <w:pPr>
        <w:pStyle w:val="2"/>
      </w:pPr>
      <w:bookmarkStart w:id="70" w:name="_Toc30"/>
      <w:bookmarkStart w:id="71" w:name="五mcnebula的基本使用"/>
      <w:r>
        <w:t>（五）</w:t>
      </w:r>
      <w:r>
        <w:t>MCnebula</w:t>
      </w:r>
      <w:r>
        <w:t>的基本使用</w:t>
      </w:r>
      <w:bookmarkEnd w:id="70"/>
    </w:p>
    <w:p w:rsidR="00EC5BB5" w:rsidRDefault="00CA0BDE">
      <w:pPr>
        <w:pStyle w:val="FirstParagraph"/>
      </w:pPr>
      <w:r>
        <w:t xml:space="preserve">   </w:t>
      </w:r>
      <w:r>
        <w:t>以下代码块展示了</w:t>
      </w:r>
      <w:r>
        <w:t>MCnebula</w:t>
      </w:r>
      <w:r>
        <w:t>（</w:t>
      </w:r>
      <w:r>
        <w:t>MCnebula2 R</w:t>
      </w:r>
      <w:r>
        <w:t>包）不带任何自定义参数的使用方法，从数据的初始化、整合和处理到</w:t>
      </w:r>
      <w:r>
        <w:t>Parent-Nebula</w:t>
      </w:r>
      <w:r>
        <w:t>和</w:t>
      </w:r>
      <w:r>
        <w:t>Child-Nebulae</w:t>
      </w:r>
      <w:r>
        <w:t>的可视化。更详细的使用示例请参考：</w:t>
      </w:r>
      <w:r>
        <w:t>1</w:t>
      </w:r>
      <w:r>
        <w:t>）第四部分</w:t>
      </w:r>
      <w:r>
        <w:t xml:space="preserve"> MCnebula</w:t>
      </w:r>
      <w:r>
        <w:t>分析炮制中药</w:t>
      </w:r>
      <w:r>
        <w:t xml:space="preserve"> &gt; </w:t>
      </w:r>
      <w:r>
        <w:t>二、结果</w:t>
      </w:r>
      <w:r>
        <w:t xml:space="preserve"> &gt; </w:t>
      </w:r>
      <w:r>
        <w:t>（三）分析的报告和</w:t>
      </w:r>
      <w:r>
        <w:t>R</w:t>
      </w:r>
      <w:r>
        <w:t>代码；</w:t>
      </w:r>
      <w:r>
        <w:t>2</w:t>
      </w:r>
      <w:r>
        <w:t>）第三部分</w:t>
      </w:r>
      <w:r>
        <w:t xml:space="preserve"> MCnebula</w:t>
      </w:r>
      <w:r>
        <w:t>分析血清代谢组</w:t>
      </w:r>
      <w:r>
        <w:t xml:space="preserve"> &gt; </w:t>
      </w:r>
      <w:r>
        <w:t>二、结果</w:t>
      </w:r>
      <w:r>
        <w:t xml:space="preserve"> &gt; </w:t>
      </w:r>
      <w:r>
        <w:t>（三）分析的报告和</w:t>
      </w:r>
      <w:r>
        <w:t>R</w:t>
      </w:r>
      <w:r>
        <w:t>代码；</w:t>
      </w:r>
      <w:r>
        <w:t>3</w:t>
      </w:r>
      <w:r>
        <w:t>）或者</w:t>
      </w:r>
      <w:r>
        <w:t>MCnebula2 R</w:t>
      </w:r>
      <w:r>
        <w:t>包的使用文档：</w:t>
      </w:r>
      <w:hyperlink r:id="rId16">
        <w:r>
          <w:rPr>
            <w:rStyle w:val="ad"/>
          </w:rPr>
          <w:t>https://github.com/Cao-lab-zcmu/MCnebula2/blob/document/reference.pdf</w:t>
        </w:r>
      </w:hyperlink>
    </w:p>
    <w:p w:rsidR="00EC5BB5" w:rsidRDefault="00CA0BDE">
      <w:pPr>
        <w:pStyle w:val="SourceCode"/>
      </w:pPr>
      <w:r>
        <w:rPr>
          <w:rStyle w:val="DocumentationTok"/>
        </w:rPr>
        <w:t>## 初始化</w:t>
      </w:r>
      <w:r>
        <w:br/>
      </w:r>
      <w:r>
        <w:rPr>
          <w:rStyle w:val="NormalTok"/>
        </w:rPr>
        <w:t xml:space="preserve">mcn </w:t>
      </w:r>
      <w:r>
        <w:rPr>
          <w:rStyle w:val="OtherTok"/>
        </w:rPr>
        <w:t>&lt;-</w:t>
      </w:r>
      <w:r>
        <w:rPr>
          <w:rStyle w:val="NormalTok"/>
        </w:rPr>
        <w:t xml:space="preserve"> </w:t>
      </w:r>
      <w:r>
        <w:rPr>
          <w:rStyle w:val="FunctionTok"/>
        </w:rPr>
        <w:t>mcnebula</w:t>
      </w:r>
      <w:r>
        <w:rPr>
          <w:rStyle w:val="NormalTok"/>
        </w:rPr>
        <w:t>()</w:t>
      </w:r>
      <w:r>
        <w:br/>
      </w:r>
      <w:r>
        <w:rPr>
          <w:rStyle w:val="NormalTok"/>
        </w:rPr>
        <w:t xml:space="preserve">mcn </w:t>
      </w:r>
      <w:r>
        <w:rPr>
          <w:rStyle w:val="OtherTok"/>
        </w:rPr>
        <w:t>&lt;-</w:t>
      </w:r>
      <w:r>
        <w:rPr>
          <w:rStyle w:val="NormalTok"/>
        </w:rPr>
        <w:t xml:space="preserve"> </w:t>
      </w:r>
      <w:r>
        <w:rPr>
          <w:rStyle w:val="FunctionTok"/>
        </w:rPr>
        <w:t>initialize_mcnebula</w:t>
      </w:r>
      <w:r>
        <w:rPr>
          <w:rStyle w:val="NormalTok"/>
        </w:rPr>
        <w:t xml:space="preserve">(mcn, </w:t>
      </w:r>
      <w:r>
        <w:rPr>
          <w:rStyle w:val="StringTok"/>
        </w:rPr>
        <w:t>"sirius.v4"</w:t>
      </w:r>
      <w:r>
        <w:rPr>
          <w:rStyle w:val="NormalTok"/>
        </w:rPr>
        <w:t xml:space="preserve">, </w:t>
      </w:r>
      <w:r>
        <w:rPr>
          <w:rStyle w:val="StringTok"/>
        </w:rPr>
        <w:t>"."</w:t>
      </w:r>
      <w:r>
        <w:rPr>
          <w:rStyle w:val="NormalTok"/>
        </w:rPr>
        <w:t>)</w:t>
      </w:r>
      <w:r>
        <w:br/>
      </w:r>
      <w:r>
        <w:rPr>
          <w:rStyle w:val="FunctionTok"/>
        </w:rPr>
        <w:t>ion_mode</w:t>
      </w:r>
      <w:r>
        <w:rPr>
          <w:rStyle w:val="NormalTok"/>
        </w:rPr>
        <w:t xml:space="preserve">(mcn) </w:t>
      </w:r>
      <w:r>
        <w:rPr>
          <w:rStyle w:val="OtherTok"/>
        </w:rPr>
        <w:t>&lt;-</w:t>
      </w:r>
      <w:r>
        <w:rPr>
          <w:rStyle w:val="NormalTok"/>
        </w:rPr>
        <w:t xml:space="preserve"> </w:t>
      </w:r>
      <w:r>
        <w:rPr>
          <w:rStyle w:val="StringTok"/>
        </w:rPr>
        <w:t>"pos"</w:t>
      </w:r>
      <w:r>
        <w:br/>
      </w:r>
      <w:r>
        <w:rPr>
          <w:rStyle w:val="DocumentationTok"/>
        </w:rPr>
        <w:t>## 数据整合和处理</w:t>
      </w:r>
      <w:r>
        <w:br/>
      </w:r>
      <w:r>
        <w:rPr>
          <w:rStyle w:val="NormalTok"/>
        </w:rPr>
        <w:t xml:space="preserve">mcn </w:t>
      </w:r>
      <w:r>
        <w:rPr>
          <w:rStyle w:val="OtherTok"/>
        </w:rPr>
        <w:t>&lt;-</w:t>
      </w:r>
      <w:r>
        <w:rPr>
          <w:rStyle w:val="NormalTok"/>
        </w:rPr>
        <w:t xml:space="preserve"> </w:t>
      </w:r>
      <w:r>
        <w:rPr>
          <w:rStyle w:val="FunctionTok"/>
        </w:rPr>
        <w:t>filter_structure</w:t>
      </w:r>
      <w:r>
        <w:rPr>
          <w:rStyle w:val="NormalTok"/>
        </w:rPr>
        <w:t>(mcn)</w:t>
      </w:r>
      <w:r>
        <w:br/>
      </w:r>
      <w:r>
        <w:rPr>
          <w:rStyle w:val="NormalTok"/>
        </w:rPr>
        <w:t xml:space="preserve">mcn </w:t>
      </w:r>
      <w:r>
        <w:rPr>
          <w:rStyle w:val="OtherTok"/>
        </w:rPr>
        <w:t>&lt;-</w:t>
      </w:r>
      <w:r>
        <w:rPr>
          <w:rStyle w:val="NormalTok"/>
        </w:rPr>
        <w:t xml:space="preserve"> </w:t>
      </w:r>
      <w:r>
        <w:rPr>
          <w:rStyle w:val="FunctionTok"/>
        </w:rPr>
        <w:t>create_reference</w:t>
      </w:r>
      <w:r>
        <w:rPr>
          <w:rStyle w:val="NormalTok"/>
        </w:rPr>
        <w:t>(mcn)</w:t>
      </w:r>
      <w:r>
        <w:br/>
      </w:r>
      <w:r>
        <w:rPr>
          <w:rStyle w:val="NormalTok"/>
        </w:rPr>
        <w:t xml:space="preserve">mcn </w:t>
      </w:r>
      <w:r>
        <w:rPr>
          <w:rStyle w:val="OtherTok"/>
        </w:rPr>
        <w:t>&lt;-</w:t>
      </w:r>
      <w:r>
        <w:rPr>
          <w:rStyle w:val="NormalTok"/>
        </w:rPr>
        <w:t xml:space="preserve"> </w:t>
      </w:r>
      <w:r>
        <w:rPr>
          <w:rStyle w:val="FunctionTok"/>
        </w:rPr>
        <w:t>filter_formula</w:t>
      </w:r>
      <w:r>
        <w:rPr>
          <w:rStyle w:val="NormalTok"/>
        </w:rPr>
        <w:t>(mcn)</w:t>
      </w:r>
      <w:r>
        <w:br/>
      </w:r>
      <w:r>
        <w:rPr>
          <w:rStyle w:val="NormalTok"/>
        </w:rPr>
        <w:t xml:space="preserve">mcn </w:t>
      </w:r>
      <w:r>
        <w:rPr>
          <w:rStyle w:val="OtherTok"/>
        </w:rPr>
        <w:t>&lt;-</w:t>
      </w:r>
      <w:r>
        <w:rPr>
          <w:rStyle w:val="NormalTok"/>
        </w:rPr>
        <w:t xml:space="preserve"> </w:t>
      </w:r>
      <w:r>
        <w:rPr>
          <w:rStyle w:val="FunctionTok"/>
        </w:rPr>
        <w:t>create_stardust_classes</w:t>
      </w:r>
      <w:r>
        <w:rPr>
          <w:rStyle w:val="NormalTok"/>
        </w:rPr>
        <w:t>(mcn)</w:t>
      </w:r>
      <w:r>
        <w:br/>
      </w:r>
      <w:r>
        <w:rPr>
          <w:rStyle w:val="NormalTok"/>
        </w:rPr>
        <w:t xml:space="preserve">mcn </w:t>
      </w:r>
      <w:r>
        <w:rPr>
          <w:rStyle w:val="OtherTok"/>
        </w:rPr>
        <w:t>&lt;-</w:t>
      </w:r>
      <w:r>
        <w:rPr>
          <w:rStyle w:val="NormalTok"/>
        </w:rPr>
        <w:t xml:space="preserve"> </w:t>
      </w:r>
      <w:r>
        <w:rPr>
          <w:rStyle w:val="FunctionTok"/>
        </w:rPr>
        <w:t>create_features_annotation</w:t>
      </w:r>
      <w:r>
        <w:rPr>
          <w:rStyle w:val="NormalTok"/>
        </w:rPr>
        <w:t>(mcn)</w:t>
      </w:r>
      <w:r>
        <w:br/>
      </w:r>
      <w:r>
        <w:rPr>
          <w:rStyle w:val="NormalTok"/>
        </w:rPr>
        <w:t xml:space="preserve">mcn </w:t>
      </w:r>
      <w:r>
        <w:rPr>
          <w:rStyle w:val="OtherTok"/>
        </w:rPr>
        <w:t>&lt;-</w:t>
      </w:r>
      <w:r>
        <w:rPr>
          <w:rStyle w:val="NormalTok"/>
        </w:rPr>
        <w:t xml:space="preserve"> </w:t>
      </w:r>
      <w:r>
        <w:rPr>
          <w:rStyle w:val="FunctionTok"/>
        </w:rPr>
        <w:t>cross_filter_stardust</w:t>
      </w:r>
      <w:r>
        <w:rPr>
          <w:rStyle w:val="NormalTok"/>
        </w:rPr>
        <w:t>(mcn)</w:t>
      </w:r>
      <w:r>
        <w:br/>
      </w:r>
      <w:r>
        <w:rPr>
          <w:rStyle w:val="NormalTok"/>
        </w:rPr>
        <w:t xml:space="preserve">mcn </w:t>
      </w:r>
      <w:r>
        <w:rPr>
          <w:rStyle w:val="OtherTok"/>
        </w:rPr>
        <w:t>&lt;-</w:t>
      </w:r>
      <w:r>
        <w:rPr>
          <w:rStyle w:val="NormalTok"/>
        </w:rPr>
        <w:t xml:space="preserve"> </w:t>
      </w:r>
      <w:r>
        <w:rPr>
          <w:rStyle w:val="FunctionTok"/>
        </w:rPr>
        <w:t>create_nebula_index</w:t>
      </w:r>
      <w:r>
        <w:rPr>
          <w:rStyle w:val="NormalTok"/>
        </w:rPr>
        <w:t>(mcn)</w:t>
      </w:r>
      <w:r>
        <w:br/>
      </w:r>
      <w:r>
        <w:rPr>
          <w:rStyle w:val="DocumentationTok"/>
        </w:rPr>
        <w:t>## 可视化</w:t>
      </w:r>
      <w:r>
        <w:br/>
      </w:r>
      <w:r>
        <w:rPr>
          <w:rStyle w:val="NormalTok"/>
        </w:rPr>
        <w:t xml:space="preserve">mcn </w:t>
      </w:r>
      <w:r>
        <w:rPr>
          <w:rStyle w:val="OtherTok"/>
        </w:rPr>
        <w:t>&lt;-</w:t>
      </w:r>
      <w:r>
        <w:rPr>
          <w:rStyle w:val="NormalTok"/>
        </w:rPr>
        <w:t xml:space="preserve"> </w:t>
      </w:r>
      <w:r>
        <w:rPr>
          <w:rStyle w:val="FunctionTok"/>
        </w:rPr>
        <w:t>compute_spectral_similarity</w:t>
      </w:r>
      <w:r>
        <w:rPr>
          <w:rStyle w:val="NormalTok"/>
        </w:rPr>
        <w:t>(mcn)</w:t>
      </w:r>
      <w:r>
        <w:br/>
      </w:r>
      <w:r>
        <w:rPr>
          <w:rStyle w:val="NormalTok"/>
        </w:rPr>
        <w:t xml:space="preserve">mcn </w:t>
      </w:r>
      <w:r>
        <w:rPr>
          <w:rStyle w:val="OtherTok"/>
        </w:rPr>
        <w:t>&lt;-</w:t>
      </w:r>
      <w:r>
        <w:rPr>
          <w:rStyle w:val="NormalTok"/>
        </w:rPr>
        <w:t xml:space="preserve"> </w:t>
      </w:r>
      <w:r>
        <w:rPr>
          <w:rStyle w:val="FunctionTok"/>
        </w:rPr>
        <w:t>create_parent_nebula</w:t>
      </w:r>
      <w:r>
        <w:rPr>
          <w:rStyle w:val="NormalTok"/>
        </w:rPr>
        <w:t>(mcn)</w:t>
      </w:r>
      <w:r>
        <w:br/>
      </w:r>
      <w:r>
        <w:rPr>
          <w:rStyle w:val="NormalTok"/>
        </w:rPr>
        <w:lastRenderedPageBreak/>
        <w:t xml:space="preserve">mcn </w:t>
      </w:r>
      <w:r>
        <w:rPr>
          <w:rStyle w:val="OtherTok"/>
        </w:rPr>
        <w:t>&lt;-</w:t>
      </w:r>
      <w:r>
        <w:rPr>
          <w:rStyle w:val="NormalTok"/>
        </w:rPr>
        <w:t xml:space="preserve"> </w:t>
      </w:r>
      <w:r>
        <w:rPr>
          <w:rStyle w:val="FunctionTok"/>
        </w:rPr>
        <w:t>create_child_nebulae</w:t>
      </w:r>
      <w:r>
        <w:rPr>
          <w:rStyle w:val="NormalTok"/>
        </w:rPr>
        <w:t>(mcn)</w:t>
      </w:r>
      <w:r>
        <w:br/>
      </w:r>
      <w:r>
        <w:rPr>
          <w:rStyle w:val="NormalTok"/>
        </w:rPr>
        <w:t xml:space="preserve">mcn </w:t>
      </w:r>
      <w:r>
        <w:rPr>
          <w:rStyle w:val="OtherTok"/>
        </w:rPr>
        <w:t>&lt;-</w:t>
      </w:r>
      <w:r>
        <w:rPr>
          <w:rStyle w:val="NormalTok"/>
        </w:rPr>
        <w:t xml:space="preserve"> </w:t>
      </w:r>
      <w:r>
        <w:rPr>
          <w:rStyle w:val="FunctionTok"/>
        </w:rPr>
        <w:t>create_parent_layout</w:t>
      </w:r>
      <w:r>
        <w:rPr>
          <w:rStyle w:val="NormalTok"/>
        </w:rPr>
        <w:t>(mcn)</w:t>
      </w:r>
      <w:r>
        <w:br/>
      </w:r>
      <w:r>
        <w:rPr>
          <w:rStyle w:val="NormalTok"/>
        </w:rPr>
        <w:t xml:space="preserve">mcn </w:t>
      </w:r>
      <w:r>
        <w:rPr>
          <w:rStyle w:val="OtherTok"/>
        </w:rPr>
        <w:t>&lt;-</w:t>
      </w:r>
      <w:r>
        <w:rPr>
          <w:rStyle w:val="NormalTok"/>
        </w:rPr>
        <w:t xml:space="preserve"> </w:t>
      </w:r>
      <w:r>
        <w:rPr>
          <w:rStyle w:val="FunctionTok"/>
        </w:rPr>
        <w:t>create_child_layouts</w:t>
      </w:r>
      <w:r>
        <w:rPr>
          <w:rStyle w:val="NormalTok"/>
        </w:rPr>
        <w:t>(mcn)</w:t>
      </w:r>
      <w:r>
        <w:br/>
      </w:r>
      <w:r>
        <w:rPr>
          <w:rStyle w:val="NormalTok"/>
        </w:rPr>
        <w:t xml:space="preserve">mcn </w:t>
      </w:r>
      <w:r>
        <w:rPr>
          <w:rStyle w:val="OtherTok"/>
        </w:rPr>
        <w:t>&lt;-</w:t>
      </w:r>
      <w:r>
        <w:rPr>
          <w:rStyle w:val="NormalTok"/>
        </w:rPr>
        <w:t xml:space="preserve"> </w:t>
      </w:r>
      <w:r>
        <w:rPr>
          <w:rStyle w:val="FunctionTok"/>
        </w:rPr>
        <w:t>activate_nebulae</w:t>
      </w:r>
      <w:r>
        <w:rPr>
          <w:rStyle w:val="NormalTok"/>
        </w:rPr>
        <w:t>(mcn)</w:t>
      </w:r>
      <w:r>
        <w:br/>
      </w:r>
      <w:r>
        <w:rPr>
          <w:rStyle w:val="FunctionTok"/>
        </w:rPr>
        <w:t>visualize</w:t>
      </w:r>
      <w:r>
        <w:rPr>
          <w:rStyle w:val="NormalTok"/>
        </w:rPr>
        <w:t xml:space="preserve">(mcn, </w:t>
      </w:r>
      <w:r>
        <w:rPr>
          <w:rStyle w:val="StringTok"/>
        </w:rPr>
        <w:t>'parent'</w:t>
      </w:r>
      <w:r>
        <w:rPr>
          <w:rStyle w:val="NormalTok"/>
        </w:rPr>
        <w:t>)</w:t>
      </w:r>
      <w:r>
        <w:br/>
      </w:r>
      <w:r>
        <w:rPr>
          <w:rStyle w:val="FunctionTok"/>
        </w:rPr>
        <w:t>visualize_all</w:t>
      </w:r>
      <w:r>
        <w:rPr>
          <w:rStyle w:val="NormalTok"/>
        </w:rPr>
        <w:t>(mcn)</w:t>
      </w:r>
      <w:r>
        <w:br/>
      </w:r>
      <w:r>
        <w:rPr>
          <w:rStyle w:val="DocumentationTok"/>
        </w:rPr>
        <w:t>## 自定义分析</w:t>
      </w:r>
      <w:r>
        <w:br/>
      </w:r>
      <w:r>
        <w:rPr>
          <w:rStyle w:val="DocumentationTok"/>
        </w:rPr>
        <w:t>## ...</w:t>
      </w:r>
      <w:bookmarkEnd w:id="16"/>
      <w:bookmarkEnd w:id="71"/>
    </w:p>
    <w:p w:rsidR="00EC5BB5" w:rsidRDefault="00CA0BDE">
      <w:pPr>
        <w:pStyle w:val="1"/>
        <w:rPr>
          <w:lang w:eastAsia="zh-CN"/>
        </w:rPr>
      </w:pPr>
      <w:bookmarkStart w:id="72" w:name="_Toc31"/>
      <w:bookmarkStart w:id="73" w:name="三小结"/>
      <w:r>
        <w:rPr>
          <w:lang w:eastAsia="zh-CN"/>
        </w:rPr>
        <w:t>三、小结</w:t>
      </w:r>
      <w:bookmarkEnd w:id="72"/>
    </w:p>
    <w:p w:rsidR="00EC5BB5" w:rsidRDefault="00CA0BDE">
      <w:pPr>
        <w:pStyle w:val="FirstParagraph"/>
        <w:rPr>
          <w:lang w:eastAsia="zh-CN"/>
        </w:rPr>
      </w:pPr>
      <w:r>
        <w:rPr>
          <w:lang w:eastAsia="zh-CN"/>
        </w:rPr>
        <w:t>   LC-MS/MS</w:t>
      </w:r>
      <w:r>
        <w:rPr>
          <w:lang w:eastAsia="zh-CN"/>
        </w:rPr>
        <w:t>数据的分析具有挑战性，因为其数据量大，潜在的未知化合物的信息多，而且</w:t>
      </w:r>
      <w:proofErr w:type="gramStart"/>
      <w:r>
        <w:rPr>
          <w:lang w:eastAsia="zh-CN"/>
        </w:rPr>
        <w:t>参考谱库有限</w:t>
      </w:r>
      <w:proofErr w:type="gramEnd"/>
      <w:r>
        <w:rPr>
          <w:lang w:eastAsia="zh-CN"/>
        </w:rPr>
        <w:t>。研究人员往往需要花很多时间从这个</w:t>
      </w:r>
      <w:r>
        <w:rPr>
          <w:lang w:eastAsia="zh-CN"/>
        </w:rPr>
        <w:t xml:space="preserve"> ‘</w:t>
      </w:r>
      <w:r>
        <w:rPr>
          <w:lang w:eastAsia="zh-CN"/>
        </w:rPr>
        <w:t>黑匣子</w:t>
      </w:r>
      <w:r>
        <w:rPr>
          <w:lang w:eastAsia="zh-CN"/>
        </w:rPr>
        <w:t xml:space="preserve">’ </w:t>
      </w:r>
      <w:r>
        <w:rPr>
          <w:lang w:eastAsia="zh-CN"/>
        </w:rPr>
        <w:t>中找出有意义的化合物，然后再进行下一步的研究。</w:t>
      </w:r>
      <w:r>
        <w:rPr>
          <w:lang w:eastAsia="zh-CN"/>
        </w:rPr>
        <w:t xml:space="preserve"> MCnebula</w:t>
      </w:r>
      <w:r>
        <w:rPr>
          <w:lang w:eastAsia="zh-CN"/>
        </w:rPr>
        <w:t>可以帮助研究人员快速关注潜在的标志物或有意义的化合物，它将全谱识别与机器预测相结合，在多维视图中对</w:t>
      </w:r>
      <w:r>
        <w:rPr>
          <w:lang w:eastAsia="zh-CN"/>
        </w:rPr>
        <w:t>Child-Nebulae</w:t>
      </w:r>
      <w:r>
        <w:rPr>
          <w:lang w:eastAsia="zh-CN"/>
        </w:rPr>
        <w:t>进行可视化，并通过统计分析来追踪</w:t>
      </w:r>
      <w:r>
        <w:rPr>
          <w:lang w:eastAsia="zh-CN"/>
        </w:rPr>
        <w:t>Top</w:t>
      </w:r>
      <w:proofErr w:type="gramStart"/>
      <w:r>
        <w:rPr>
          <w:lang w:eastAsia="zh-CN"/>
        </w:rPr>
        <w:t>’</w:t>
      </w:r>
      <w:proofErr w:type="gramEnd"/>
      <w:r>
        <w:rPr>
          <w:lang w:eastAsia="zh-CN"/>
        </w:rPr>
        <w:t xml:space="preserve"> Features</w:t>
      </w:r>
      <w:proofErr w:type="gramStart"/>
      <w:r>
        <w:rPr>
          <w:lang w:eastAsia="zh-CN"/>
        </w:rPr>
        <w:t>’</w:t>
      </w:r>
      <w:proofErr w:type="gramEnd"/>
      <w:r>
        <w:rPr>
          <w:lang w:eastAsia="zh-CN"/>
        </w:rPr>
        <w:t xml:space="preserve"> </w:t>
      </w:r>
      <w:r>
        <w:rPr>
          <w:lang w:eastAsia="zh-CN"/>
        </w:rPr>
        <w:t>并找到类似物。</w:t>
      </w:r>
      <w:r>
        <w:rPr>
          <w:lang w:eastAsia="zh-CN"/>
        </w:rPr>
        <w:t>ABC</w:t>
      </w:r>
      <w:r>
        <w:rPr>
          <w:lang w:eastAsia="zh-CN"/>
        </w:rPr>
        <w:t>选择算法可以总结出数据集中具有代表性的化学类别，并获得该类别的</w:t>
      </w:r>
      <w:r>
        <w:rPr>
          <w:lang w:eastAsia="zh-CN"/>
        </w:rPr>
        <w:t xml:space="preserve"> ‘Features’</w:t>
      </w:r>
      <w:r>
        <w:rPr>
          <w:lang w:eastAsia="zh-CN"/>
        </w:rPr>
        <w:t>，因此研究的整体方向是无偏差的。同时，它也是统计分析的有效保证，为下一步的追踪分析产生</w:t>
      </w:r>
      <w:r>
        <w:rPr>
          <w:lang w:eastAsia="zh-CN"/>
        </w:rPr>
        <w:t>“</w:t>
      </w:r>
      <w:r>
        <w:rPr>
          <w:lang w:eastAsia="zh-CN"/>
        </w:rPr>
        <w:t>校正</w:t>
      </w:r>
      <w:r>
        <w:rPr>
          <w:lang w:eastAsia="zh-CN"/>
        </w:rPr>
        <w:t>”</w:t>
      </w:r>
      <w:r>
        <w:rPr>
          <w:lang w:eastAsia="zh-CN"/>
        </w:rPr>
        <w:t>的</w:t>
      </w:r>
      <w:r>
        <w:rPr>
          <w:lang w:eastAsia="zh-CN"/>
        </w:rPr>
        <w:t>Top</w:t>
      </w:r>
      <w:proofErr w:type="gramStart"/>
      <w:r>
        <w:rPr>
          <w:lang w:eastAsia="zh-CN"/>
        </w:rPr>
        <w:t>’</w:t>
      </w:r>
      <w:proofErr w:type="gramEnd"/>
      <w:r>
        <w:rPr>
          <w:lang w:eastAsia="zh-CN"/>
        </w:rPr>
        <w:t xml:space="preserve"> Features</w:t>
      </w:r>
      <w:proofErr w:type="gramStart"/>
      <w:r>
        <w:rPr>
          <w:lang w:eastAsia="zh-CN"/>
        </w:rPr>
        <w:t>’</w:t>
      </w:r>
      <w:proofErr w:type="gramEnd"/>
      <w:r>
        <w:rPr>
          <w:lang w:eastAsia="zh-CN"/>
        </w:rPr>
        <w:t xml:space="preserve"> </w:t>
      </w:r>
      <w:r>
        <w:rPr>
          <w:lang w:eastAsia="zh-CN"/>
        </w:rPr>
        <w:t>：基于</w:t>
      </w:r>
      <w:r>
        <w:rPr>
          <w:lang w:eastAsia="zh-CN"/>
        </w:rPr>
        <w:t xml:space="preserve"> ‘Features’ </w:t>
      </w:r>
      <w:r>
        <w:rPr>
          <w:lang w:eastAsia="zh-CN"/>
        </w:rPr>
        <w:t>水平的统计分析结果可能会因为信息的丢失而产生偏差，在化学</w:t>
      </w:r>
      <w:proofErr w:type="gramStart"/>
      <w:r>
        <w:rPr>
          <w:lang w:eastAsia="zh-CN"/>
        </w:rPr>
        <w:t>类水平</w:t>
      </w:r>
      <w:proofErr w:type="gramEnd"/>
      <w:r>
        <w:rPr>
          <w:lang w:eastAsia="zh-CN"/>
        </w:rPr>
        <w:t>的基础上进行过滤可以在一定程度上防止偏差的产生。</w:t>
      </w:r>
      <w:r>
        <w:rPr>
          <w:lang w:eastAsia="zh-CN"/>
        </w:rPr>
        <w:t>Child-Nebula</w:t>
      </w:r>
      <w:r>
        <w:rPr>
          <w:lang w:eastAsia="zh-CN"/>
        </w:rPr>
        <w:t>是在</w:t>
      </w:r>
      <w:r>
        <w:rPr>
          <w:lang w:eastAsia="zh-CN"/>
        </w:rPr>
        <w:t>ABC</w:t>
      </w:r>
      <w:r>
        <w:rPr>
          <w:lang w:eastAsia="zh-CN"/>
        </w:rPr>
        <w:t>选择算法得到的化学类别的基础上绘制的，实现了将巨大的非目标数据集可视化为一个单一图形的目标。</w:t>
      </w:r>
      <w:r>
        <w:rPr>
          <w:lang w:eastAsia="zh-CN"/>
        </w:rPr>
        <w:t>ABC</w:t>
      </w:r>
      <w:r>
        <w:rPr>
          <w:lang w:eastAsia="zh-CN"/>
        </w:rPr>
        <w:t>选择算法的参数是可以主观调整的，它们应该根据研究对象的化学类别的丰富程度来确定。一般来说，我们的默认参数用来获取根据数据集的种类丰富的化学类，并过滤掉那些在概念范围内过大或过小的化学类。</w:t>
      </w:r>
    </w:p>
    <w:p w:rsidR="00EC5BB5" w:rsidRDefault="00CA0BDE">
      <w:pPr>
        <w:pStyle w:val="a0"/>
      </w:pPr>
      <w:r>
        <w:t>   MCnebula</w:t>
      </w:r>
      <w:r>
        <w:t>的</w:t>
      </w:r>
      <w:r>
        <w:t>R</w:t>
      </w:r>
      <w:r>
        <w:t>包已上传至</w:t>
      </w:r>
      <w:r>
        <w:t>github</w:t>
      </w:r>
      <w:r>
        <w:t>（</w:t>
      </w:r>
      <w:hyperlink r:id="rId17">
        <w:r>
          <w:rPr>
            <w:rStyle w:val="ad"/>
          </w:rPr>
          <w:t>https://github.com/Cao-lab-zcmu/MCnebula2</w:t>
        </w:r>
      </w:hyperlink>
      <w:r>
        <w:t>），用户可以在</w:t>
      </w:r>
      <w:r>
        <w:t>R</w:t>
      </w:r>
      <w:r>
        <w:t>命令行中输入</w:t>
      </w:r>
      <w:r>
        <w:t xml:space="preserve"> </w:t>
      </w:r>
      <w:r>
        <w:rPr>
          <w:rStyle w:val="VerbatimChar"/>
        </w:rPr>
        <w:t>remotes::install_</w:t>
      </w:r>
      <w:proofErr w:type="gramStart"/>
      <w:r>
        <w:rPr>
          <w:rStyle w:val="VerbatimChar"/>
        </w:rPr>
        <w:t>github(</w:t>
      </w:r>
      <w:proofErr w:type="gramEnd"/>
      <w:r>
        <w:rPr>
          <w:rStyle w:val="VerbatimChar"/>
        </w:rPr>
        <w:t xml:space="preserve"> 'Cao-lab-zcmu/MCnebula2' )</w:t>
      </w:r>
      <w:r>
        <w:t xml:space="preserve"> </w:t>
      </w:r>
      <w:r>
        <w:t>轻松安装它。</w:t>
      </w:r>
      <w:bookmarkEnd w:id="73"/>
    </w:p>
    <w:p w:rsidR="00EC5BB5" w:rsidRDefault="00CA0BDE">
      <w:pPr>
        <w:pStyle w:val="1"/>
        <w:rPr>
          <w:lang w:eastAsia="zh-CN"/>
        </w:rPr>
      </w:pPr>
      <w:bookmarkStart w:id="74" w:name="第二部分-mcnebula的评估与拓展"/>
      <w:bookmarkStart w:id="75" w:name="_Toc32"/>
      <w:r>
        <w:rPr>
          <w:lang w:eastAsia="zh-CN"/>
        </w:rPr>
        <w:t>第二部分</w:t>
      </w:r>
      <w:r>
        <w:rPr>
          <w:lang w:eastAsia="zh-CN"/>
        </w:rPr>
        <w:t xml:space="preserve"> MCnebula</w:t>
      </w:r>
      <w:r>
        <w:rPr>
          <w:lang w:eastAsia="zh-CN"/>
        </w:rPr>
        <w:t>的</w:t>
      </w:r>
      <w:ins w:id="76" w:author="dell" w:date="2023-03-20T09:11:00Z">
        <w:r>
          <w:rPr>
            <w:lang w:eastAsia="zh-CN"/>
          </w:rPr>
          <w:t>方法</w:t>
        </w:r>
      </w:ins>
      <w:r>
        <w:rPr>
          <w:lang w:eastAsia="zh-CN"/>
        </w:rPr>
        <w:t>评估与拓展</w:t>
      </w:r>
      <w:bookmarkEnd w:id="74"/>
      <w:bookmarkEnd w:id="75"/>
    </w:p>
    <w:p w:rsidR="00EC5BB5" w:rsidRDefault="00CA0BDE">
      <w:pPr>
        <w:pStyle w:val="1"/>
        <w:rPr>
          <w:lang w:eastAsia="zh-CN"/>
        </w:rPr>
      </w:pPr>
      <w:bookmarkStart w:id="77" w:name="_Toc33"/>
      <w:bookmarkStart w:id="78" w:name="一材料与方法-1"/>
      <w:r>
        <w:rPr>
          <w:lang w:eastAsia="zh-CN"/>
        </w:rPr>
        <w:t>一、材料与方法</w:t>
      </w:r>
      <w:bookmarkEnd w:id="77"/>
    </w:p>
    <w:p w:rsidR="00EC5BB5" w:rsidRDefault="00CA0BDE">
      <w:pPr>
        <w:pStyle w:val="2"/>
        <w:rPr>
          <w:lang w:eastAsia="zh-CN"/>
        </w:rPr>
      </w:pPr>
      <w:bookmarkStart w:id="79" w:name="_Toc34"/>
      <w:bookmarkStart w:id="80" w:name="一实验材料-1"/>
      <w:r>
        <w:rPr>
          <w:lang w:eastAsia="zh-CN"/>
        </w:rPr>
        <w:t>（一）实验材料</w:t>
      </w:r>
      <w:bookmarkEnd w:id="79"/>
    </w:p>
    <w:p w:rsidR="00EC5BB5" w:rsidRDefault="00CA0BDE">
      <w:pPr>
        <w:pStyle w:val="FirstParagraph"/>
      </w:pPr>
      <w:r>
        <w:t xml:space="preserve">   </w:t>
      </w:r>
      <w:r>
        <w:t>个人笔记本电脑</w:t>
      </w:r>
      <w:r>
        <w:t>Surface pro7</w:t>
      </w:r>
      <w:r>
        <w:t>用于编程环境的搭建和</w:t>
      </w:r>
      <w:r>
        <w:t>R</w:t>
      </w:r>
      <w:r>
        <w:t>语言编程：</w:t>
      </w:r>
      <w:r>
        <w:t xml:space="preserve"> Pop</w:t>
      </w:r>
      <w:proofErr w:type="gramStart"/>
      <w:r>
        <w:t>!_</w:t>
      </w:r>
      <w:proofErr w:type="gramEnd"/>
      <w:r>
        <w:t xml:space="preserve">OS (Ubuntu) 22.04 LTS 64-bits PC (Intel Core i7-1065G7, 1.3 GHz </w:t>
      </w:r>
      <m:oMath>
        <m:r>
          <m:rPr>
            <m:sty m:val="p"/>
          </m:rPr>
          <w:rPr>
            <w:rFonts w:ascii="Cambria Math" w:hAnsi="Cambria Math"/>
          </w:rPr>
          <m:t>×</m:t>
        </m:r>
      </m:oMath>
      <w:r>
        <w:t xml:space="preserve"> 8, 16 Gb of RAM)</w:t>
      </w:r>
      <w:r>
        <w:t>。</w:t>
      </w:r>
    </w:p>
    <w:p w:rsidR="00EC5BB5" w:rsidRDefault="00CA0BDE">
      <w:pPr>
        <w:pStyle w:val="a0"/>
      </w:pPr>
      <w:r>
        <w:t xml:space="preserve">   </w:t>
      </w:r>
      <w:r>
        <w:t>工作站用于运行和测试数据集：</w:t>
      </w:r>
      <w:r>
        <w:t xml:space="preserve"> Pop</w:t>
      </w:r>
      <w:proofErr w:type="gramStart"/>
      <w:r>
        <w:t>!_</w:t>
      </w:r>
      <w:proofErr w:type="gramEnd"/>
      <w:r>
        <w:t xml:space="preserve">OS (Ubuntu) 22.04 LTS 64-bits workstation (Intel Core i9-10900X, 3.70GHz </w:t>
      </w:r>
      <m:oMath>
        <m:r>
          <m:rPr>
            <m:sty m:val="p"/>
          </m:rPr>
          <w:rPr>
            <w:rFonts w:ascii="Cambria Math" w:hAnsi="Cambria Math"/>
          </w:rPr>
          <m:t>×</m:t>
        </m:r>
      </m:oMath>
      <w:r>
        <w:t xml:space="preserve"> 20, 125.5 Gb of RAM)</w:t>
      </w:r>
    </w:p>
    <w:p w:rsidR="00EC5BB5" w:rsidRDefault="00CA0BDE">
      <w:pPr>
        <w:pStyle w:val="a0"/>
      </w:pPr>
      <w:r>
        <w:t xml:space="preserve">   </w:t>
      </w:r>
      <w:r>
        <w:t>用于获取参考光谱数据集的网站：</w:t>
      </w:r>
      <w:r>
        <w:t xml:space="preserve"> </w:t>
      </w:r>
      <w:hyperlink r:id="rId18">
        <w:r>
          <w:rPr>
            <w:rStyle w:val="ad"/>
          </w:rPr>
          <w:t>http://prime.psc.riken.jp/compms/msdial/main.html#MSP</w:t>
        </w:r>
      </w:hyperlink>
    </w:p>
    <w:p w:rsidR="00EC5BB5" w:rsidRDefault="00CA0BDE">
      <w:pPr>
        <w:pStyle w:val="a0"/>
        <w:rPr>
          <w:lang w:eastAsia="zh-CN"/>
        </w:rPr>
      </w:pPr>
      <w:r>
        <w:rPr>
          <w:lang w:eastAsia="zh-CN"/>
        </w:rPr>
        <w:t xml:space="preserve">   </w:t>
      </w:r>
      <w:r>
        <w:rPr>
          <w:lang w:eastAsia="zh-CN"/>
        </w:rPr>
        <w:t>在测试阶段中，数据集被上传到</w:t>
      </w:r>
      <w:r>
        <w:rPr>
          <w:lang w:eastAsia="zh-CN"/>
        </w:rPr>
        <w:t>GNPS</w:t>
      </w:r>
      <w:r>
        <w:rPr>
          <w:lang w:eastAsia="zh-CN"/>
        </w:rPr>
        <w:t>服务器用于比较分析，现在这些数据集是可获取的：</w:t>
      </w:r>
    </w:p>
    <w:p w:rsidR="00EC5BB5" w:rsidRDefault="00CA0BDE">
      <w:pPr>
        <w:pStyle w:val="Compact"/>
        <w:numPr>
          <w:ilvl w:val="0"/>
          <w:numId w:val="2"/>
        </w:numPr>
      </w:pPr>
      <w:proofErr w:type="gramStart"/>
      <w:r>
        <w:lastRenderedPageBreak/>
        <w:t>original</w:t>
      </w:r>
      <w:proofErr w:type="gramEnd"/>
      <w:r>
        <w:t xml:space="preserve"> dataset: FBMN: </w:t>
      </w:r>
      <w:hyperlink r:id="rId19">
        <w:r>
          <w:rPr>
            <w:rStyle w:val="ad"/>
          </w:rPr>
          <w:t>https://gnps.ucsd.edu/ProteoSAFe/status.jsp?task=05f492249df5413ba72a1def76ca973d</w:t>
        </w:r>
      </w:hyperlink>
      <w:r>
        <w:t xml:space="preserve">. MolnetEnhancer: </w:t>
      </w:r>
      <w:hyperlink r:id="rId20">
        <w:r>
          <w:rPr>
            <w:rStyle w:val="ad"/>
          </w:rPr>
          <w:t>https://gnps.ucsd.edu/ProteoSAFe/status.jsp?task=9d9c7f83fa2046c2bf615a3dbe35ca62</w:t>
        </w:r>
      </w:hyperlink>
      <w:r>
        <w:t>;</w:t>
      </w:r>
    </w:p>
    <w:p w:rsidR="00EC5BB5" w:rsidRDefault="00CA0BDE">
      <w:pPr>
        <w:pStyle w:val="Compact"/>
        <w:numPr>
          <w:ilvl w:val="0"/>
          <w:numId w:val="2"/>
        </w:numPr>
      </w:pPr>
      <w:r>
        <w:t xml:space="preserve">medium noise dataset: FBMN: </w:t>
      </w:r>
      <w:hyperlink r:id="rId21">
        <w:r>
          <w:rPr>
            <w:rStyle w:val="ad"/>
          </w:rPr>
          <w:t>https://gnps.ucsd.edu/ProteoSAFe/status.jsp?task=c65abe76cd9846c99f1ae47ddbd34927</w:t>
        </w:r>
      </w:hyperlink>
      <w:r>
        <w:t xml:space="preserve">; MolnetEnhancer: </w:t>
      </w:r>
      <w:hyperlink r:id="rId22">
        <w:r>
          <w:rPr>
            <w:rStyle w:val="ad"/>
          </w:rPr>
          <w:t>https://gnps.ucsd.edu/ProteoSAFe/status.jsp?task=7cc8b5a2476f4d4e90256ec0a0f94ca7</w:t>
        </w:r>
      </w:hyperlink>
      <w:r>
        <w:t>;</w:t>
      </w:r>
    </w:p>
    <w:p w:rsidR="00EC5BB5" w:rsidRDefault="00CA0BDE">
      <w:pPr>
        <w:pStyle w:val="Compact"/>
        <w:numPr>
          <w:ilvl w:val="0"/>
          <w:numId w:val="2"/>
        </w:numPr>
      </w:pPr>
      <w:proofErr w:type="gramStart"/>
      <w:r>
        <w:t>high</w:t>
      </w:r>
      <w:proofErr w:type="gramEnd"/>
      <w:r>
        <w:t xml:space="preserve"> noise dataset: FBMN: </w:t>
      </w:r>
      <w:hyperlink r:id="rId23">
        <w:r>
          <w:rPr>
            <w:rStyle w:val="ad"/>
          </w:rPr>
          <w:t>https://gnps.ucsd.edu/ProteoSAFe/status.jsp?task=62b25cf2dcf041d3a8b5593fdbf5ac5e</w:t>
        </w:r>
      </w:hyperlink>
      <w:r>
        <w:t xml:space="preserve">; MolnetEnhancer: </w:t>
      </w:r>
      <w:hyperlink r:id="rId24">
        <w:r>
          <w:rPr>
            <w:rStyle w:val="ad"/>
          </w:rPr>
          <w:t>https://gnps.ucsd.edu/ProteoSAFe/status.jsp?task=f6d08a335e814c5eac7c97598b26fb80</w:t>
        </w:r>
      </w:hyperlink>
      <w:r>
        <w:t>.</w:t>
      </w:r>
      <w:bookmarkEnd w:id="80"/>
    </w:p>
    <w:p w:rsidR="00EC5BB5" w:rsidRDefault="00CA0BDE">
      <w:pPr>
        <w:pStyle w:val="2"/>
        <w:rPr>
          <w:lang w:eastAsia="zh-CN"/>
        </w:rPr>
      </w:pPr>
      <w:bookmarkStart w:id="81" w:name="_Toc35"/>
      <w:bookmarkStart w:id="82" w:name="二实验方法-1"/>
      <w:r>
        <w:rPr>
          <w:lang w:eastAsia="zh-CN"/>
        </w:rPr>
        <w:t>（二）实验方法</w:t>
      </w:r>
      <w:bookmarkEnd w:id="81"/>
    </w:p>
    <w:p w:rsidR="00EC5BB5" w:rsidRDefault="00CA0BDE">
      <w:pPr>
        <w:pStyle w:val="3"/>
        <w:rPr>
          <w:lang w:eastAsia="zh-CN"/>
        </w:rPr>
      </w:pPr>
      <w:bookmarkStart w:id="83" w:name="_Toc36"/>
      <w:bookmarkStart w:id="84" w:name="r-的配置-1"/>
      <w:r>
        <w:rPr>
          <w:lang w:eastAsia="zh-CN"/>
        </w:rPr>
        <w:t xml:space="preserve">1. R </w:t>
      </w:r>
      <w:r>
        <w:rPr>
          <w:lang w:eastAsia="zh-CN"/>
        </w:rPr>
        <w:t>的配置</w:t>
      </w:r>
      <w:bookmarkEnd w:id="83"/>
    </w:p>
    <w:p w:rsidR="00EC5BB5" w:rsidRDefault="00CA0BDE">
      <w:pPr>
        <w:pStyle w:val="FirstParagraph"/>
        <w:rPr>
          <w:lang w:eastAsia="zh-CN"/>
        </w:rPr>
      </w:pPr>
      <w:r>
        <w:rPr>
          <w:lang w:eastAsia="zh-CN"/>
        </w:rPr>
        <w:t xml:space="preserve">   </w:t>
      </w:r>
      <w:r>
        <w:rPr>
          <w:lang w:eastAsia="zh-CN"/>
        </w:rPr>
        <w:t>除了表</w:t>
      </w:r>
      <w:hyperlink w:anchor="imports">
        <w:r>
          <w:fldChar w:fldCharType="begin"/>
        </w:r>
        <w:r>
          <w:rPr>
            <w:lang w:eastAsia="zh-CN"/>
          </w:rPr>
          <w:instrText xml:space="preserve"> REF imports \h</w:instrText>
        </w:r>
        <w:r>
          <w:fldChar w:fldCharType="separate"/>
        </w:r>
        <w:r>
          <w:rPr>
            <w:b/>
            <w:lang w:eastAsia="zh-CN"/>
          </w:rPr>
          <w:t>1</w:t>
        </w:r>
        <w:r>
          <w:fldChar w:fldCharType="end"/>
        </w:r>
      </w:hyperlink>
      <w:r>
        <w:rPr>
          <w:lang w:eastAsia="zh-CN"/>
        </w:rPr>
        <w:t>涉及的</w:t>
      </w:r>
      <w:r>
        <w:rPr>
          <w:lang w:eastAsia="zh-CN"/>
        </w:rPr>
        <w:t>R</w:t>
      </w:r>
      <w:r>
        <w:rPr>
          <w:lang w:eastAsia="zh-CN"/>
        </w:rPr>
        <w:t>包以外，在测试和拓展中还用到了额外的</w:t>
      </w:r>
      <w:r>
        <w:rPr>
          <w:lang w:eastAsia="zh-CN"/>
        </w:rPr>
        <w:t>R</w:t>
      </w:r>
      <w:r>
        <w:rPr>
          <w:lang w:eastAsia="zh-CN"/>
        </w:rPr>
        <w:t>包：</w:t>
      </w:r>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lastRenderedPageBreak/>
        <w:t>表</w:t>
      </w:r>
      <w:r>
        <w:rPr>
          <w:b/>
        </w:rPr>
        <w:t xml:space="preserve"> </w:t>
      </w:r>
      <w:bookmarkStart w:id="85" w:name="table9"/>
      <w:r>
        <w:rPr>
          <w:b/>
        </w:rPr>
        <w:fldChar w:fldCharType="begin"/>
      </w:r>
      <w:r>
        <w:rPr>
          <w:b/>
        </w:rPr>
        <w:instrText>SEQ tab \* Arabic</w:instrText>
      </w:r>
      <w:r>
        <w:rPr>
          <w:b/>
        </w:rPr>
        <w:fldChar w:fldCharType="separate"/>
      </w:r>
      <w:r>
        <w:rPr>
          <w:b/>
        </w:rPr>
        <w:t>10</w:t>
      </w:r>
      <w:r>
        <w:rPr>
          <w:b/>
        </w:rPr>
        <w:fldChar w:fldCharType="end"/>
      </w:r>
      <w:bookmarkEnd w:id="85"/>
      <w:r>
        <w:rPr>
          <w:b/>
        </w:rPr>
        <w:t xml:space="preserve">  </w:t>
      </w:r>
      <w:r>
        <w:t>测试和拓展</w:t>
      </w:r>
      <w:r>
        <w:t>MCnebula</w:t>
      </w:r>
      <w:r>
        <w:t>用到的</w:t>
      </w:r>
      <w:r>
        <w:t>R</w:t>
      </w:r>
      <w:r>
        <w:t>包</w:t>
      </w:r>
    </w:p>
    <w:tbl>
      <w:tblPr>
        <w:tblW w:w="0" w:type="auto"/>
        <w:jc w:val="center"/>
        <w:tblLayout w:type="fixed"/>
        <w:tblLook w:val="04A0" w:firstRow="1" w:lastRow="0" w:firstColumn="1" w:lastColumn="0" w:noHBand="0" w:noVBand="1"/>
      </w:tblPr>
      <w:tblGrid>
        <w:gridCol w:w="2160"/>
        <w:gridCol w:w="2160"/>
        <w:gridCol w:w="4320"/>
      </w:tblGrid>
      <w:tr w:rsidR="00EC5BB5">
        <w:trPr>
          <w:tblHeader/>
          <w:jc w:val="center"/>
        </w:trPr>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Type</w:t>
            </w:r>
          </w:p>
        </w:tc>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Name</w:t>
            </w:r>
          </w:p>
        </w:tc>
        <w:tc>
          <w:tcPr>
            <w:tcW w:w="432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IMPORTS</w:t>
            </w:r>
          </w:p>
        </w:tc>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aplot</w:t>
            </w:r>
          </w:p>
        </w:tc>
        <w:tc>
          <w:tcPr>
            <w:tcW w:w="432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用于凭借ggplot绘图</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classyfireR</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R的Classyfire的API，查询化合物的分类系统</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FELLA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用于通路富集的R包</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ggtree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用于可视化层次聚类的ggplot2的拓展包</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Hmisc</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使用 'capitalize' 将句首单词首字母大写</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magrittr</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使用管道符 '%&gt;%' 和 '%&lt;&gt;%'</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pdftools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用于处理.pdf的输出</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png</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用于读写.png格式的图片</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rcdk</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用于分子量的计算和同位素模式的模拟</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RCurl</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用于下载PubChem数据库</w:t>
            </w:r>
          </w:p>
        </w:tc>
      </w:tr>
      <w:tr w:rsidR="00EC5BB5">
        <w:trPr>
          <w:jc w:val="center"/>
        </w:trPr>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scales</w:t>
            </w:r>
          </w:p>
        </w:tc>
        <w:tc>
          <w:tcPr>
            <w:tcW w:w="432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用于可视化</w:t>
            </w:r>
            <w:bookmarkEnd w:id="84"/>
          </w:p>
        </w:tc>
      </w:tr>
    </w:tbl>
    <w:p w:rsidR="00EC5BB5" w:rsidRDefault="00CA0BDE">
      <w:pPr>
        <w:pStyle w:val="3"/>
      </w:pPr>
      <w:bookmarkStart w:id="86" w:name="_Toc37"/>
      <w:bookmarkStart w:id="87" w:name="建立评估数据集"/>
      <w:r>
        <w:t xml:space="preserve">2. </w:t>
      </w:r>
      <w:r>
        <w:t>建立评估数据集</w:t>
      </w:r>
      <w:bookmarkEnd w:id="86"/>
    </w:p>
    <w:p w:rsidR="00EC5BB5" w:rsidRDefault="00CA0BDE">
      <w:pPr>
        <w:pStyle w:val="4"/>
      </w:pPr>
      <w:bookmarkStart w:id="88" w:name="msms噪声模拟"/>
      <w:r>
        <w:t>2.1 MS/MS</w:t>
      </w:r>
      <w:r>
        <w:t>噪声模拟</w:t>
      </w:r>
    </w:p>
    <w:p w:rsidR="00EC5BB5" w:rsidRDefault="00CA0BDE">
      <w:pPr>
        <w:pStyle w:val="FirstParagraph"/>
        <w:rPr>
          <w:lang w:eastAsia="zh-CN"/>
        </w:rPr>
      </w:pPr>
      <w:r>
        <w:t>   GNPS MS/MS</w:t>
      </w:r>
      <w:r>
        <w:t>库的光谱集（正离子模式，以获得更多的光谱数据）被用于评估（</w:t>
      </w:r>
      <w:r>
        <w:t>.msp</w:t>
      </w:r>
      <w:r>
        <w:t>文件）（</w:t>
      </w:r>
      <w:hyperlink r:id="rId25">
        <w:r>
          <w:rPr>
            <w:rStyle w:val="ad"/>
          </w:rPr>
          <w:t>http://prime.psc.riken.jp/compms/msdial/main.html#MSP</w:t>
        </w:r>
      </w:hyperlink>
      <w:r>
        <w:t>）。</w:t>
      </w:r>
      <w:r>
        <w:rPr>
          <w:lang w:eastAsia="zh-CN"/>
        </w:rPr>
        <w:t>由于参考库中的碎片光谱通常具有较高的品质，在用于评估库的匹配性时，可能会导致过拟合。为了解决这个问题，参考</w:t>
      </w:r>
      <w:r>
        <w:rPr>
          <w:lang w:eastAsia="zh-CN"/>
        </w:rPr>
        <w:t>CANOPUS</w:t>
      </w:r>
      <w:r>
        <w:rPr>
          <w:lang w:eastAsia="zh-CN"/>
        </w:rPr>
        <w:t>的报道</w:t>
      </w:r>
      <w:r>
        <w:rPr>
          <w:vertAlign w:val="superscript"/>
          <w:lang w:eastAsia="zh-CN"/>
        </w:rPr>
        <w:t>[40]</w:t>
      </w:r>
      <w:r>
        <w:rPr>
          <w:lang w:eastAsia="zh-CN"/>
        </w:rPr>
        <w:t>，我们在这些</w:t>
      </w:r>
      <w:r>
        <w:rPr>
          <w:lang w:eastAsia="zh-CN"/>
        </w:rPr>
        <w:t>MS/MS</w:t>
      </w:r>
      <w:r>
        <w:rPr>
          <w:lang w:eastAsia="zh-CN"/>
        </w:rPr>
        <w:t>图谱中加入了</w:t>
      </w:r>
      <w:r>
        <w:rPr>
          <w:lang w:eastAsia="zh-CN"/>
        </w:rPr>
        <w:t xml:space="preserve"> ‘</w:t>
      </w:r>
      <w:r>
        <w:rPr>
          <w:lang w:eastAsia="zh-CN"/>
        </w:rPr>
        <w:t>噪声</w:t>
      </w:r>
      <w:r>
        <w:rPr>
          <w:lang w:eastAsia="zh-CN"/>
        </w:rPr>
        <w:t>’</w:t>
      </w:r>
      <w:r>
        <w:rPr>
          <w:lang w:eastAsia="zh-CN"/>
        </w:rPr>
        <w:t>。简而言之，</w:t>
      </w:r>
      <w:r>
        <w:rPr>
          <w:lang w:eastAsia="zh-CN"/>
        </w:rPr>
        <w:t>‘</w:t>
      </w:r>
      <w:r>
        <w:rPr>
          <w:lang w:eastAsia="zh-CN"/>
        </w:rPr>
        <w:t>噪声</w:t>
      </w:r>
      <w:r>
        <w:rPr>
          <w:lang w:eastAsia="zh-CN"/>
        </w:rPr>
        <w:t>’</w:t>
      </w:r>
      <w:r>
        <w:rPr>
          <w:lang w:eastAsia="zh-CN"/>
        </w:rPr>
        <w:t>包括质量偏移、峰强度偏移和插入的噪声峰；这些偏移的大小系数是从正态分布的函数中随机抽取的。总的来说，我们模拟了两种模式的</w:t>
      </w:r>
      <w:r>
        <w:rPr>
          <w:lang w:eastAsia="zh-CN"/>
        </w:rPr>
        <w:t xml:space="preserve"> </w:t>
      </w:r>
      <w:proofErr w:type="gramStart"/>
      <w:r>
        <w:rPr>
          <w:lang w:eastAsia="zh-CN"/>
        </w:rPr>
        <w:t>’</w:t>
      </w:r>
      <w:proofErr w:type="gramEnd"/>
      <w:r>
        <w:rPr>
          <w:lang w:eastAsia="zh-CN"/>
        </w:rPr>
        <w:t>噪音</w:t>
      </w:r>
      <w:proofErr w:type="gramStart"/>
      <w:r>
        <w:rPr>
          <w:lang w:eastAsia="zh-CN"/>
        </w:rPr>
        <w:t>’</w:t>
      </w:r>
      <w:proofErr w:type="gramEnd"/>
      <w:r>
        <w:rPr>
          <w:lang w:eastAsia="zh-CN"/>
        </w:rPr>
        <w:t>（中度噪音和高度噪音）。噪声的模拟是在自定义</w:t>
      </w:r>
      <w:r>
        <w:rPr>
          <w:lang w:eastAsia="zh-CN"/>
        </w:rPr>
        <w:t>R</w:t>
      </w:r>
      <w:r>
        <w:rPr>
          <w:lang w:eastAsia="zh-CN"/>
        </w:rPr>
        <w:t>脚本中实现的。这些算法和参数与文献</w:t>
      </w:r>
      <w:r>
        <w:rPr>
          <w:vertAlign w:val="superscript"/>
          <w:lang w:eastAsia="zh-CN"/>
        </w:rPr>
        <w:t>[40]</w:t>
      </w:r>
      <w:r>
        <w:rPr>
          <w:lang w:eastAsia="zh-CN"/>
        </w:rPr>
        <w:t>平行。我们将这些数据集指定为原数据集（</w:t>
      </w:r>
      <w:r>
        <w:rPr>
          <w:lang w:eastAsia="zh-CN"/>
        </w:rPr>
        <w:t>Origin dataset</w:t>
      </w:r>
      <w:r>
        <w:rPr>
          <w:lang w:eastAsia="zh-CN"/>
        </w:rPr>
        <w:t>）、中度噪声数据集（</w:t>
      </w:r>
      <w:r>
        <w:rPr>
          <w:lang w:eastAsia="zh-CN"/>
        </w:rPr>
        <w:t>Medium noise dataset</w:t>
      </w:r>
      <w:r>
        <w:rPr>
          <w:lang w:eastAsia="zh-CN"/>
        </w:rPr>
        <w:t>）和高度噪声数据集（</w:t>
      </w:r>
      <w:r>
        <w:rPr>
          <w:lang w:eastAsia="zh-CN"/>
        </w:rPr>
        <w:t>High noise dataset</w:t>
      </w:r>
      <w:r>
        <w:rPr>
          <w:lang w:eastAsia="zh-CN"/>
        </w:rPr>
        <w:t>）。噪声模拟的细节如下：</w:t>
      </w:r>
    </w:p>
    <w:p w:rsidR="00EC5BB5" w:rsidRDefault="00CA0BDE">
      <w:pPr>
        <w:pStyle w:val="5"/>
        <w:rPr>
          <w:lang w:eastAsia="zh-CN"/>
        </w:rPr>
      </w:pPr>
      <w:bookmarkStart w:id="89" w:name="全局质量偏移"/>
      <w:r>
        <w:rPr>
          <w:lang w:eastAsia="zh-CN"/>
        </w:rPr>
        <w:t xml:space="preserve">2.1.1 </w:t>
      </w:r>
      <w:r>
        <w:rPr>
          <w:lang w:eastAsia="zh-CN"/>
        </w:rPr>
        <w:t>全局质量偏移</w:t>
      </w:r>
    </w:p>
    <w:p w:rsidR="00EC5BB5" w:rsidRDefault="00CA0BDE">
      <w:pPr>
        <w:pStyle w:val="FirstParagraph"/>
        <w:rPr>
          <w:lang w:eastAsia="zh-CN"/>
        </w:rPr>
      </w:pPr>
      <w:r>
        <w:rPr>
          <w:lang w:eastAsia="zh-CN"/>
        </w:rPr>
        <w:t>通过从</w:t>
      </w:r>
      <m:oMath>
        <m:r>
          <w:rPr>
            <w:rFonts w:ascii="Cambria Math" w:hAnsi="Cambria Math"/>
            <w:lang w:eastAsia="zh-CN"/>
          </w:rPr>
          <m:t>N</m:t>
        </m:r>
        <m:d>
          <m:dPr>
            <m:ctrlPr>
              <w:rPr>
                <w:rFonts w:ascii="Cambria Math" w:hAnsi="Cambria Math"/>
              </w:rPr>
            </m:ctrlPr>
          </m:dPr>
          <m:e>
            <m:r>
              <w:rPr>
                <w:rFonts w:ascii="Cambria Math" w:hAnsi="Cambria Math"/>
                <w:lang w:eastAsia="zh-CN"/>
              </w:rPr>
              <m:t>0</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mb</m:t>
                </m:r>
              </m:sub>
              <m:sup>
                <m:r>
                  <w:rPr>
                    <w:rFonts w:ascii="Cambria Math" w:hAnsi="Cambria Math"/>
                    <w:lang w:eastAsia="zh-CN"/>
                  </w:rPr>
                  <m:t>2</m:t>
                </m:r>
              </m:sup>
            </m:sSubSup>
          </m:e>
        </m:d>
      </m:oMath>
      <w:r>
        <w:rPr>
          <w:lang w:eastAsia="zh-CN"/>
        </w:rPr>
        <w:t>（正态分布）中抽取一个随机数</w:t>
      </w:r>
      <m:oMath>
        <m:sSup>
          <m:sSupPr>
            <m:ctrlPr>
              <w:rPr>
                <w:rFonts w:ascii="Cambria Math" w:hAnsi="Cambria Math"/>
              </w:rPr>
            </m:ctrlPr>
          </m:sSupPr>
          <m:e>
            <m:r>
              <w:rPr>
                <w:rFonts w:ascii="Cambria Math" w:hAnsi="Cambria Math"/>
                <w:lang w:eastAsia="zh-CN"/>
              </w:rPr>
              <m:t>δ</m:t>
            </m:r>
          </m:e>
          <m:sup>
            <m:r>
              <m:rPr>
                <m:sty m:val="p"/>
              </m:rPr>
              <w:rPr>
                <w:rFonts w:ascii="Cambria Math" w:hAnsi="Cambria Math"/>
                <w:lang w:eastAsia="zh-CN"/>
              </w:rPr>
              <m:t>*</m:t>
            </m:r>
          </m:sup>
        </m:sSup>
      </m:oMath>
      <w:r>
        <w:rPr>
          <w:lang w:eastAsia="zh-CN"/>
        </w:rPr>
        <w:t>，然后将每个质量峰值</w:t>
      </w:r>
      <m:oMath>
        <m:r>
          <w:rPr>
            <w:rFonts w:ascii="Cambria Math" w:hAnsi="Cambria Math"/>
            <w:lang w:eastAsia="zh-CN"/>
          </w:rPr>
          <m:t>m</m:t>
        </m:r>
      </m:oMath>
      <w:r>
        <w:rPr>
          <w:lang w:eastAsia="zh-CN"/>
        </w:rPr>
        <w:t>移动</w:t>
      </w:r>
      <m:oMath>
        <m:sSup>
          <m:sSupPr>
            <m:ctrlPr>
              <w:rPr>
                <w:rFonts w:ascii="Cambria Math" w:hAnsi="Cambria Math"/>
              </w:rPr>
            </m:ctrlPr>
          </m:sSupPr>
          <m:e>
            <m:r>
              <w:rPr>
                <w:rFonts w:ascii="Cambria Math" w:hAnsi="Cambria Math"/>
                <w:lang w:eastAsia="zh-CN"/>
              </w:rPr>
              <m:t>δ</m:t>
            </m:r>
          </m:e>
          <m:sup>
            <m:r>
              <m:rPr>
                <m:sty m:val="p"/>
              </m:rPr>
              <w:rPr>
                <w:rFonts w:ascii="Cambria Math" w:hAnsi="Cambria Math"/>
                <w:lang w:eastAsia="zh-CN"/>
              </w:rPr>
              <m:t>*</m:t>
            </m:r>
          </m:sup>
        </m:sSup>
        <m:r>
          <w:rPr>
            <w:rFonts w:ascii="Cambria Math" w:hAnsi="Cambria Math"/>
            <w:lang w:eastAsia="zh-CN"/>
          </w:rPr>
          <m:t>m</m:t>
        </m:r>
      </m:oMath>
      <w:r>
        <w:rPr>
          <w:lang w:eastAsia="zh-CN"/>
        </w:rPr>
        <w:t>来模拟全局质量移动。标准差</w:t>
      </w:r>
      <m:oMath>
        <m:sSub>
          <m:sSubPr>
            <m:ctrlPr>
              <w:rPr>
                <w:rFonts w:ascii="Cambria Math" w:hAnsi="Cambria Math"/>
              </w:rPr>
            </m:ctrlPr>
          </m:sSubPr>
          <m:e>
            <m:r>
              <w:rPr>
                <w:rFonts w:ascii="Cambria Math" w:hAnsi="Cambria Math"/>
                <w:lang w:eastAsia="zh-CN"/>
              </w:rPr>
              <m:t>σ</m:t>
            </m:r>
          </m:e>
          <m:sub>
            <m:r>
              <w:rPr>
                <w:rFonts w:ascii="Cambria Math" w:hAnsi="Cambria Math"/>
                <w:lang w:eastAsia="zh-CN"/>
              </w:rPr>
              <m:t>mb</m:t>
            </m:r>
          </m:sub>
        </m:sSub>
      </m:oMath>
      <w:r>
        <w:rPr>
          <w:lang w:eastAsia="zh-CN"/>
        </w:rPr>
        <w:t>被选为</w:t>
      </w:r>
      <m:oMath>
        <m:sSub>
          <m:sSubPr>
            <m:ctrlPr>
              <w:rPr>
                <w:rFonts w:ascii="Cambria Math" w:hAnsi="Cambria Math"/>
              </w:rPr>
            </m:ctrlPr>
          </m:sSubPr>
          <m:e>
            <m:r>
              <w:rPr>
                <w:rFonts w:ascii="Cambria Math" w:hAnsi="Cambria Math"/>
                <w:lang w:eastAsia="zh-CN"/>
              </w:rPr>
              <m:t>σ</m:t>
            </m:r>
          </m:e>
          <m:sub>
            <m:r>
              <w:rPr>
                <w:rFonts w:ascii="Cambria Math" w:hAnsi="Cambria Math"/>
                <w:lang w:eastAsia="zh-CN"/>
              </w:rPr>
              <m:t>mb</m:t>
            </m:r>
          </m:sub>
        </m:sSub>
        <m:r>
          <m:rPr>
            <m:sty m:val="p"/>
          </m:rPr>
          <w:rPr>
            <w:rFonts w:ascii="Cambria Math" w:hAnsi="Cambria Math"/>
            <w:lang w:eastAsia="zh-CN"/>
          </w:rPr>
          <m:t>=</m:t>
        </m:r>
        <m:d>
          <m:dPr>
            <m:ctrlPr>
              <w:rPr>
                <w:rFonts w:ascii="Cambria Math" w:hAnsi="Cambria Math"/>
              </w:rPr>
            </m:ctrlPr>
          </m:dPr>
          <m:e>
            <m:r>
              <w:rPr>
                <w:rFonts w:ascii="Cambria Math" w:hAnsi="Cambria Math"/>
                <w:lang w:eastAsia="zh-CN"/>
              </w:rPr>
              <m:t>10</m:t>
            </m:r>
            <m:r>
              <m:rPr>
                <m:sty m:val="p"/>
              </m:rPr>
              <w:rPr>
                <w:rFonts w:ascii="Cambria Math" w:hAnsi="Cambria Math"/>
                <w:lang w:eastAsia="zh-CN"/>
              </w:rPr>
              <m:t>/</m:t>
            </m:r>
            <m:r>
              <w:rPr>
                <w:rFonts w:ascii="Cambria Math" w:hAnsi="Cambria Math"/>
                <w:lang w:eastAsia="zh-CN"/>
              </w:rPr>
              <m:t>3</m:t>
            </m:r>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10</m:t>
            </m:r>
          </m:e>
          <m:sup>
            <m:r>
              <m:rPr>
                <m:sty m:val="p"/>
              </m:rPr>
              <w:rPr>
                <w:rFonts w:ascii="Cambria Math" w:hAnsi="Cambria Math"/>
                <w:lang w:eastAsia="zh-CN"/>
              </w:rPr>
              <m:t>-</m:t>
            </m:r>
            <m:r>
              <w:rPr>
                <w:rFonts w:ascii="Cambria Math" w:hAnsi="Cambria Math"/>
                <w:lang w:eastAsia="zh-CN"/>
              </w:rPr>
              <m:t>6</m:t>
            </m:r>
          </m:sup>
        </m:sSup>
      </m:oMath>
      <w:r>
        <w:rPr>
          <w:lang w:eastAsia="zh-CN"/>
        </w:rPr>
        <w:t xml:space="preserve"> (</w:t>
      </w:r>
      <w:r>
        <w:rPr>
          <w:lang w:eastAsia="zh-CN"/>
        </w:rPr>
        <w:t>中等噪声</w:t>
      </w:r>
      <w:r>
        <w:rPr>
          <w:lang w:eastAsia="zh-CN"/>
        </w:rPr>
        <w:t>)</w:t>
      </w:r>
      <w:r>
        <w:rPr>
          <w:lang w:eastAsia="zh-CN"/>
        </w:rPr>
        <w:t>或</w:t>
      </w:r>
      <m:oMath>
        <m:sSub>
          <m:sSubPr>
            <m:ctrlPr>
              <w:rPr>
                <w:rFonts w:ascii="Cambria Math" w:hAnsi="Cambria Math"/>
              </w:rPr>
            </m:ctrlPr>
          </m:sSubPr>
          <m:e>
            <m:r>
              <w:rPr>
                <w:rFonts w:ascii="Cambria Math" w:hAnsi="Cambria Math"/>
                <w:lang w:eastAsia="zh-CN"/>
              </w:rPr>
              <m:t>σ</m:t>
            </m:r>
          </m:e>
          <m:sub>
            <m:r>
              <w:rPr>
                <w:rFonts w:ascii="Cambria Math" w:hAnsi="Cambria Math"/>
                <w:lang w:eastAsia="zh-CN"/>
              </w:rPr>
              <m:t>mb</m:t>
            </m:r>
          </m:sub>
        </m:sSub>
        <m:r>
          <m:rPr>
            <m:sty m:val="p"/>
          </m:rPr>
          <w:rPr>
            <w:rFonts w:ascii="Cambria Math" w:hAnsi="Cambria Math"/>
            <w:lang w:eastAsia="zh-CN"/>
          </w:rPr>
          <m:t>=</m:t>
        </m:r>
        <m:d>
          <m:dPr>
            <m:ctrlPr>
              <w:rPr>
                <w:rFonts w:ascii="Cambria Math" w:hAnsi="Cambria Math"/>
              </w:rPr>
            </m:ctrlPr>
          </m:dPr>
          <m:e>
            <m:r>
              <w:rPr>
                <w:rFonts w:ascii="Cambria Math" w:hAnsi="Cambria Math"/>
                <w:lang w:eastAsia="zh-CN"/>
              </w:rPr>
              <m:t>15</m:t>
            </m:r>
            <m:r>
              <m:rPr>
                <m:sty m:val="p"/>
              </m:rPr>
              <w:rPr>
                <w:rFonts w:ascii="Cambria Math" w:hAnsi="Cambria Math"/>
                <w:lang w:eastAsia="zh-CN"/>
              </w:rPr>
              <m:t>/</m:t>
            </m:r>
            <m:r>
              <w:rPr>
                <w:rFonts w:ascii="Cambria Math" w:hAnsi="Cambria Math"/>
                <w:lang w:eastAsia="zh-CN"/>
              </w:rPr>
              <m:t>3</m:t>
            </m:r>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10</m:t>
            </m:r>
          </m:e>
          <m:sup>
            <m:r>
              <m:rPr>
                <m:sty m:val="p"/>
              </m:rPr>
              <w:rPr>
                <w:rFonts w:ascii="Cambria Math" w:hAnsi="Cambria Math"/>
                <w:lang w:eastAsia="zh-CN"/>
              </w:rPr>
              <m:t>-</m:t>
            </m:r>
            <m:r>
              <w:rPr>
                <w:rFonts w:ascii="Cambria Math" w:hAnsi="Cambria Math"/>
                <w:lang w:eastAsia="zh-CN"/>
              </w:rPr>
              <m:t>6</m:t>
            </m:r>
          </m:sup>
        </m:sSup>
      </m:oMath>
      <w:r>
        <w:rPr>
          <w:lang w:eastAsia="zh-CN"/>
        </w:rPr>
        <w:t xml:space="preserve"> (</w:t>
      </w:r>
      <w:r>
        <w:rPr>
          <w:lang w:eastAsia="zh-CN"/>
        </w:rPr>
        <w:t>高噪声</w:t>
      </w:r>
      <w:r>
        <w:rPr>
          <w:lang w:eastAsia="zh-CN"/>
        </w:rPr>
        <w:t>)</w:t>
      </w:r>
      <w:r>
        <w:rPr>
          <w:lang w:eastAsia="zh-CN"/>
        </w:rPr>
        <w:t>，因此</w:t>
      </w:r>
      <m:oMath>
        <m:r>
          <w:rPr>
            <w:rFonts w:ascii="Cambria Math" w:hAnsi="Cambria Math"/>
            <w:lang w:eastAsia="zh-CN"/>
          </w:rPr>
          <m:t>3</m:t>
        </m:r>
        <m:sSub>
          <m:sSubPr>
            <m:ctrlPr>
              <w:rPr>
                <w:rFonts w:ascii="Cambria Math" w:hAnsi="Cambria Math"/>
              </w:rPr>
            </m:ctrlPr>
          </m:sSubPr>
          <m:e>
            <m:r>
              <w:rPr>
                <w:rFonts w:ascii="Cambria Math" w:hAnsi="Cambria Math"/>
                <w:lang w:eastAsia="zh-CN"/>
              </w:rPr>
              <m:t>σ</m:t>
            </m:r>
          </m:e>
          <m:sub>
            <m:r>
              <w:rPr>
                <w:rFonts w:ascii="Cambria Math" w:hAnsi="Cambria Math"/>
                <w:lang w:eastAsia="zh-CN"/>
              </w:rPr>
              <m:t>mb</m:t>
            </m:r>
          </m:sub>
        </m:sSub>
      </m:oMath>
      <w:r>
        <w:rPr>
          <w:lang w:eastAsia="zh-CN"/>
        </w:rPr>
        <w:t>区间代表中等噪声的</w:t>
      </w:r>
      <w:r>
        <w:rPr>
          <w:lang w:eastAsia="zh-CN"/>
        </w:rPr>
        <w:t>10 ppm</w:t>
      </w:r>
      <w:r>
        <w:rPr>
          <w:lang w:eastAsia="zh-CN"/>
        </w:rPr>
        <w:t>移动，高噪声的</w:t>
      </w:r>
      <w:r>
        <w:rPr>
          <w:lang w:eastAsia="zh-CN"/>
        </w:rPr>
        <w:t>15 ppm</w:t>
      </w:r>
      <w:r>
        <w:rPr>
          <w:lang w:eastAsia="zh-CN"/>
        </w:rPr>
        <w:t>移动。</w:t>
      </w:r>
      <w:bookmarkEnd w:id="89"/>
    </w:p>
    <w:p w:rsidR="00EC5BB5" w:rsidRDefault="00CA0BDE">
      <w:pPr>
        <w:pStyle w:val="5"/>
        <w:rPr>
          <w:lang w:eastAsia="zh-CN"/>
        </w:rPr>
      </w:pPr>
      <w:bookmarkStart w:id="90" w:name="个体质量偏移"/>
      <w:r>
        <w:rPr>
          <w:lang w:eastAsia="zh-CN"/>
        </w:rPr>
        <w:t xml:space="preserve">2.1.2 </w:t>
      </w:r>
      <w:r>
        <w:rPr>
          <w:lang w:eastAsia="zh-CN"/>
        </w:rPr>
        <w:t>个体质量偏移</w:t>
      </w:r>
    </w:p>
    <w:p w:rsidR="00EC5BB5" w:rsidRDefault="00CA0BDE">
      <w:pPr>
        <w:pStyle w:val="FirstParagraph"/>
        <w:rPr>
          <w:lang w:eastAsia="zh-CN"/>
        </w:rPr>
      </w:pPr>
      <w:r>
        <w:rPr>
          <w:lang w:eastAsia="zh-CN"/>
        </w:rPr>
        <w:t>对每个质量为</w:t>
      </w:r>
      <m:oMath>
        <m:r>
          <w:rPr>
            <w:rFonts w:ascii="Cambria Math" w:hAnsi="Cambria Math"/>
            <w:lang w:eastAsia="zh-CN"/>
          </w:rPr>
          <m:t>m</m:t>
        </m:r>
      </m:oMath>
      <w:r>
        <w:rPr>
          <w:lang w:eastAsia="zh-CN"/>
        </w:rPr>
        <w:t>的峰值，通过从</w:t>
      </w:r>
      <m:oMath>
        <m:r>
          <w:rPr>
            <w:rFonts w:ascii="Cambria Math" w:hAnsi="Cambria Math"/>
            <w:lang w:eastAsia="zh-CN"/>
          </w:rPr>
          <m:t>N</m:t>
        </m:r>
        <m:d>
          <m:dPr>
            <m:ctrlPr>
              <w:rPr>
                <w:rFonts w:ascii="Cambria Math" w:hAnsi="Cambria Math"/>
              </w:rPr>
            </m:ctrlPr>
          </m:dPr>
          <m:e>
            <m:r>
              <w:rPr>
                <w:rFonts w:ascii="Cambria Math" w:hAnsi="Cambria Math"/>
                <w:lang w:eastAsia="zh-CN"/>
              </w:rPr>
              <m:t>0</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md</m:t>
                </m:r>
              </m:sub>
              <m:sup>
                <m:r>
                  <w:rPr>
                    <w:rFonts w:ascii="Cambria Math" w:hAnsi="Cambria Math"/>
                    <w:lang w:eastAsia="zh-CN"/>
                  </w:rPr>
                  <m:t>2</m:t>
                </m:r>
              </m:sup>
            </m:sSubSup>
          </m:e>
        </m:d>
      </m:oMath>
      <w:r>
        <w:rPr>
          <w:lang w:eastAsia="zh-CN"/>
        </w:rPr>
        <w:t>中抽取一个随机数</w:t>
      </w:r>
      <m:oMath>
        <m:r>
          <w:rPr>
            <w:rFonts w:ascii="Cambria Math" w:hAnsi="Cambria Math"/>
            <w:lang w:eastAsia="zh-CN"/>
          </w:rPr>
          <m:t>δ</m:t>
        </m:r>
      </m:oMath>
      <w:r>
        <w:rPr>
          <w:lang w:eastAsia="zh-CN"/>
        </w:rPr>
        <w:t>，并将峰值移动</w:t>
      </w:r>
      <m:oMath>
        <m:r>
          <w:rPr>
            <w:rFonts w:ascii="Cambria Math" w:hAnsi="Cambria Math"/>
            <w:lang w:eastAsia="zh-CN"/>
          </w:rPr>
          <m:t>δm</m:t>
        </m:r>
      </m:oMath>
      <w:r>
        <w:rPr>
          <w:lang w:eastAsia="zh-CN"/>
        </w:rPr>
        <w:t>来模拟个体质量偏差。选择标准偏差</w:t>
      </w:r>
      <m:oMath>
        <m:sSub>
          <m:sSubPr>
            <m:ctrlPr>
              <w:rPr>
                <w:rFonts w:ascii="Cambria Math" w:hAnsi="Cambria Math"/>
              </w:rPr>
            </m:ctrlPr>
          </m:sSubPr>
          <m:e>
            <m:r>
              <w:rPr>
                <w:rFonts w:ascii="Cambria Math" w:hAnsi="Cambria Math"/>
                <w:lang w:eastAsia="zh-CN"/>
              </w:rPr>
              <m:t>σ</m:t>
            </m:r>
          </m:e>
          <m:sub>
            <m:r>
              <w:rPr>
                <w:rFonts w:ascii="Cambria Math" w:hAnsi="Cambria Math"/>
                <w:lang w:eastAsia="zh-CN"/>
              </w:rPr>
              <m:t>md</m:t>
            </m:r>
          </m:sub>
        </m:sSub>
      </m:oMath>
      <w:r>
        <w:rPr>
          <w:lang w:eastAsia="zh-CN"/>
        </w:rPr>
        <w:t>是为了使</w:t>
      </w:r>
      <m:oMath>
        <m:r>
          <w:rPr>
            <w:rFonts w:ascii="Cambria Math" w:hAnsi="Cambria Math"/>
            <w:lang w:eastAsia="zh-CN"/>
          </w:rPr>
          <m:t>3</m:t>
        </m:r>
        <m:sSub>
          <m:sSubPr>
            <m:ctrlPr>
              <w:rPr>
                <w:rFonts w:ascii="Cambria Math" w:hAnsi="Cambria Math"/>
              </w:rPr>
            </m:ctrlPr>
          </m:sSubPr>
          <m:e>
            <m:r>
              <w:rPr>
                <w:rFonts w:ascii="Cambria Math" w:hAnsi="Cambria Math"/>
                <w:lang w:eastAsia="zh-CN"/>
              </w:rPr>
              <m:t>σ</m:t>
            </m:r>
          </m:e>
          <m:sub>
            <m:r>
              <w:rPr>
                <w:rFonts w:ascii="Cambria Math" w:hAnsi="Cambria Math"/>
                <w:lang w:eastAsia="zh-CN"/>
              </w:rPr>
              <m:t>md</m:t>
            </m:r>
          </m:sub>
        </m:sSub>
      </m:oMath>
      <w:r>
        <w:rPr>
          <w:lang w:eastAsia="zh-CN"/>
        </w:rPr>
        <w:t>的区间代表中等噪音的</w:t>
      </w:r>
      <w:r>
        <w:rPr>
          <w:lang w:eastAsia="zh-CN"/>
        </w:rPr>
        <w:t>10 ppm</w:t>
      </w:r>
      <w:r>
        <w:rPr>
          <w:lang w:eastAsia="zh-CN"/>
        </w:rPr>
        <w:t>移动和高噪音的</w:t>
      </w:r>
      <w:r>
        <w:rPr>
          <w:lang w:eastAsia="zh-CN"/>
        </w:rPr>
        <w:t>20 ppm</w:t>
      </w:r>
      <w:r>
        <w:rPr>
          <w:lang w:eastAsia="zh-CN"/>
        </w:rPr>
        <w:t>移动。</w:t>
      </w:r>
      <w:bookmarkEnd w:id="90"/>
    </w:p>
    <w:p w:rsidR="00EC5BB5" w:rsidRDefault="00CA0BDE">
      <w:pPr>
        <w:pStyle w:val="5"/>
        <w:rPr>
          <w:lang w:eastAsia="zh-CN"/>
        </w:rPr>
      </w:pPr>
      <w:bookmarkStart w:id="91" w:name="峰强度偏移"/>
      <w:r>
        <w:rPr>
          <w:lang w:eastAsia="zh-CN"/>
        </w:rPr>
        <w:lastRenderedPageBreak/>
        <w:t xml:space="preserve">2.1.3 </w:t>
      </w:r>
      <w:r>
        <w:rPr>
          <w:lang w:eastAsia="zh-CN"/>
        </w:rPr>
        <w:t>峰强度偏移</w:t>
      </w:r>
    </w:p>
    <w:p w:rsidR="00EC5BB5" w:rsidRDefault="00CA0BDE">
      <w:pPr>
        <w:pStyle w:val="FirstParagraph"/>
        <w:rPr>
          <w:lang w:eastAsia="zh-CN"/>
        </w:rPr>
      </w:pPr>
      <w:r>
        <w:rPr>
          <w:lang w:eastAsia="zh-CN"/>
        </w:rPr>
        <w:t>强度变化是在光谱中模拟的。每个峰的强度都乘以从</w:t>
      </w:r>
      <m:oMath>
        <m:r>
          <w:rPr>
            <w:rFonts w:ascii="Cambria Math" w:hAnsi="Cambria Math"/>
            <w:lang w:eastAsia="zh-CN"/>
          </w:rPr>
          <m:t>N</m:t>
        </m:r>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id</m:t>
                </m:r>
              </m:sub>
              <m:sup>
                <m:r>
                  <w:rPr>
                    <w:rFonts w:ascii="Cambria Math" w:hAnsi="Cambria Math"/>
                    <w:lang w:eastAsia="zh-CN"/>
                  </w:rPr>
                  <m:t>2</m:t>
                </m:r>
              </m:sup>
            </m:sSubSup>
          </m:e>
        </m:d>
      </m:oMath>
      <w:r>
        <w:rPr>
          <w:lang w:eastAsia="zh-CN"/>
        </w:rPr>
        <w:t>中抽取的单个随机数</w:t>
      </w:r>
      <m:oMath>
        <m:r>
          <w:rPr>
            <w:rFonts w:ascii="Cambria Math" w:hAnsi="Cambria Math"/>
            <w:lang w:eastAsia="zh-CN"/>
          </w:rPr>
          <m:t>ϵ</m:t>
        </m:r>
      </m:oMath>
      <w:r>
        <w:rPr>
          <w:lang w:eastAsia="zh-CN"/>
        </w:rPr>
        <w:t>。中等噪声的方差选择为</w:t>
      </w:r>
      <m:oMath>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id</m:t>
            </m:r>
          </m:sub>
          <m:sup>
            <m:r>
              <w:rPr>
                <w:rFonts w:ascii="Cambria Math" w:hAnsi="Cambria Math"/>
                <w:lang w:eastAsia="zh-CN"/>
              </w:rPr>
              <m:t>2</m:t>
            </m:r>
          </m:sup>
        </m:sSubSup>
        <m:r>
          <m:rPr>
            <m:sty m:val="p"/>
          </m:rPr>
          <w:rPr>
            <w:rFonts w:ascii="Cambria Math" w:hAnsi="Cambria Math"/>
            <w:lang w:eastAsia="zh-CN"/>
          </w:rPr>
          <m:t>=</m:t>
        </m:r>
        <m:r>
          <w:rPr>
            <w:rFonts w:ascii="Cambria Math" w:hAnsi="Cambria Math"/>
            <w:lang w:eastAsia="zh-CN"/>
          </w:rPr>
          <m:t>1</m:t>
        </m:r>
      </m:oMath>
      <w:r>
        <w:rPr>
          <w:lang w:eastAsia="zh-CN"/>
        </w:rPr>
        <w:t>，高噪声的方差选择为</w:t>
      </w:r>
      <m:oMath>
        <m:sSubSup>
          <m:sSubSupPr>
            <m:ctrlPr>
              <w:rPr>
                <w:rFonts w:ascii="Cambria Math" w:hAnsi="Cambria Math"/>
              </w:rPr>
            </m:ctrlPr>
          </m:sSubSupPr>
          <m:e>
            <m:r>
              <w:rPr>
                <w:rFonts w:ascii="Cambria Math" w:hAnsi="Cambria Math"/>
                <w:lang w:eastAsia="zh-CN"/>
              </w:rPr>
              <m:t>σ</m:t>
            </m:r>
          </m:e>
          <m:sub>
            <m:r>
              <w:rPr>
                <w:rFonts w:ascii="Cambria Math" w:hAnsi="Cambria Math"/>
                <w:lang w:eastAsia="zh-CN"/>
              </w:rPr>
              <m:t>id</m:t>
            </m:r>
          </m:sub>
          <m:sup>
            <m:r>
              <w:rPr>
                <w:rFonts w:ascii="Cambria Math" w:hAnsi="Cambria Math"/>
                <w:lang w:eastAsia="zh-CN"/>
              </w:rPr>
              <m:t>2</m:t>
            </m:r>
          </m:sup>
        </m:sSubSup>
        <m:r>
          <m:rPr>
            <m:sty m:val="p"/>
          </m:rPr>
          <w:rPr>
            <w:rFonts w:ascii="Cambria Math" w:hAnsi="Cambria Math"/>
            <w:lang w:eastAsia="zh-CN"/>
          </w:rPr>
          <m:t>=</m:t>
        </m:r>
        <m:r>
          <w:rPr>
            <w:rFonts w:ascii="Cambria Math" w:hAnsi="Cambria Math"/>
            <w:lang w:eastAsia="zh-CN"/>
          </w:rPr>
          <m:t>2</m:t>
        </m:r>
      </m:oMath>
      <w:r>
        <w:rPr>
          <w:lang w:eastAsia="zh-CN"/>
        </w:rPr>
        <w:t>。从每个峰值强度中减去光谱最大峰值强度的</w:t>
      </w:r>
      <w:r>
        <w:rPr>
          <w:lang w:eastAsia="zh-CN"/>
        </w:rPr>
        <w:t>0.03</w:t>
      </w:r>
      <w:r>
        <w:rPr>
          <w:lang w:eastAsia="zh-CN"/>
        </w:rPr>
        <w:t>倍。如果一个峰值强度低于光谱中最大强度的千分之一的阈值，该峰值就被丢弃。</w:t>
      </w:r>
      <w:bookmarkEnd w:id="91"/>
    </w:p>
    <w:p w:rsidR="00EC5BB5" w:rsidRDefault="00CA0BDE">
      <w:pPr>
        <w:pStyle w:val="5"/>
        <w:rPr>
          <w:lang w:eastAsia="zh-CN"/>
        </w:rPr>
      </w:pPr>
      <w:bookmarkStart w:id="92" w:name="额外的噪声峰"/>
      <w:r>
        <w:rPr>
          <w:lang w:eastAsia="zh-CN"/>
        </w:rPr>
        <w:t xml:space="preserve">2.1.4 </w:t>
      </w:r>
      <w:r>
        <w:rPr>
          <w:lang w:eastAsia="zh-CN"/>
        </w:rPr>
        <w:t>额外的噪声峰</w:t>
      </w:r>
    </w:p>
    <w:p w:rsidR="00EC5BB5" w:rsidRDefault="00CA0BDE">
      <w:pPr>
        <w:pStyle w:val="FirstParagraph"/>
        <w:rPr>
          <w:lang w:eastAsia="zh-CN"/>
        </w:rPr>
      </w:pPr>
      <w:r>
        <w:rPr>
          <w:lang w:eastAsia="zh-CN"/>
        </w:rPr>
        <w:t>额外的</w:t>
      </w:r>
      <w:proofErr w:type="gramStart"/>
      <w:r>
        <w:rPr>
          <w:lang w:eastAsia="zh-CN"/>
        </w:rPr>
        <w:t>’</w:t>
      </w:r>
      <w:proofErr w:type="gramEnd"/>
      <w:r>
        <w:rPr>
          <w:lang w:eastAsia="zh-CN"/>
        </w:rPr>
        <w:t>噪声峰</w:t>
      </w:r>
      <w:proofErr w:type="gramStart"/>
      <w:r>
        <w:rPr>
          <w:lang w:eastAsia="zh-CN"/>
        </w:rPr>
        <w:t>’</w:t>
      </w:r>
      <w:proofErr w:type="gramEnd"/>
      <w:r>
        <w:rPr>
          <w:lang w:eastAsia="zh-CN"/>
        </w:rPr>
        <w:t>被添加到光谱中。在预先处理原数据集时，从碎裂光谱中收集一个</w:t>
      </w:r>
      <w:proofErr w:type="gramStart"/>
      <w:r>
        <w:rPr>
          <w:lang w:eastAsia="zh-CN"/>
        </w:rPr>
        <w:t>’</w:t>
      </w:r>
      <w:proofErr w:type="gramEnd"/>
      <w:r>
        <w:rPr>
          <w:lang w:eastAsia="zh-CN"/>
        </w:rPr>
        <w:t>噪音峰</w:t>
      </w:r>
      <w:proofErr w:type="gramStart"/>
      <w:r>
        <w:rPr>
          <w:lang w:eastAsia="zh-CN"/>
        </w:rPr>
        <w:t>’</w:t>
      </w:r>
      <w:proofErr w:type="gramEnd"/>
      <w:r>
        <w:rPr>
          <w:lang w:eastAsia="zh-CN"/>
        </w:rPr>
        <w:t>的库，使用所有没有已知前体分子式的分子分解的峰。对于每个光谱，这些</w:t>
      </w:r>
      <w:proofErr w:type="gramStart"/>
      <w:r>
        <w:rPr>
          <w:lang w:eastAsia="zh-CN"/>
        </w:rPr>
        <w:t>’</w:t>
      </w:r>
      <w:proofErr w:type="gramEnd"/>
      <w:r>
        <w:rPr>
          <w:lang w:eastAsia="zh-CN"/>
        </w:rPr>
        <w:t>噪音峰</w:t>
      </w:r>
      <w:proofErr w:type="gramStart"/>
      <w:r>
        <w:rPr>
          <w:lang w:eastAsia="zh-CN"/>
        </w:rPr>
        <w:t>’</w:t>
      </w:r>
      <w:proofErr w:type="gramEnd"/>
      <w:r>
        <w:rPr>
          <w:lang w:eastAsia="zh-CN"/>
        </w:rPr>
        <w:t>的</w:t>
      </w:r>
      <m:oMath>
        <m:r>
          <w:rPr>
            <w:rFonts w:ascii="Cambria Math" w:hAnsi="Cambria Math"/>
            <w:lang w:eastAsia="zh-CN"/>
          </w:rPr>
          <m:t>αn</m:t>
        </m:r>
      </m:oMath>
      <w:r>
        <w:rPr>
          <w:lang w:eastAsia="zh-CN"/>
        </w:rPr>
        <w:t>被添加到光谱中，其中</w:t>
      </w:r>
      <m:oMath>
        <m:r>
          <w:rPr>
            <w:rFonts w:ascii="Cambria Math" w:hAnsi="Cambria Math"/>
            <w:lang w:eastAsia="zh-CN"/>
          </w:rPr>
          <m:t>n</m:t>
        </m:r>
      </m:oMath>
      <w:r>
        <w:rPr>
          <w:lang w:eastAsia="zh-CN"/>
        </w:rPr>
        <w:t>是光谱中的峰数，</w:t>
      </w:r>
      <m:oMath>
        <m:r>
          <w:rPr>
            <w:rFonts w:ascii="Cambria Math" w:hAnsi="Cambria Math"/>
            <w:lang w:eastAsia="zh-CN"/>
          </w:rPr>
          <m:t>α</m:t>
        </m:r>
        <m:r>
          <m:rPr>
            <m:sty m:val="p"/>
          </m:rPr>
          <w:rPr>
            <w:rFonts w:ascii="Cambria Math" w:hAnsi="Cambria Math"/>
            <w:lang w:eastAsia="zh-CN"/>
          </w:rPr>
          <m:t>=</m:t>
        </m:r>
        <m:r>
          <w:rPr>
            <w:rFonts w:ascii="Cambria Math" w:hAnsi="Cambria Math"/>
            <w:lang w:eastAsia="zh-CN"/>
          </w:rPr>
          <m:t>0.2</m:t>
        </m:r>
      </m:oMath>
      <w:r>
        <w:rPr>
          <w:lang w:eastAsia="zh-CN"/>
        </w:rPr>
        <w:t>为中等噪音，</w:t>
      </w:r>
      <m:oMath>
        <m:r>
          <w:rPr>
            <w:rFonts w:ascii="Cambria Math" w:hAnsi="Cambria Math"/>
            <w:lang w:eastAsia="zh-CN"/>
          </w:rPr>
          <m:t>α</m:t>
        </m:r>
        <m:r>
          <m:rPr>
            <m:sty m:val="p"/>
          </m:rPr>
          <w:rPr>
            <w:rFonts w:ascii="Cambria Math" w:hAnsi="Cambria Math"/>
            <w:lang w:eastAsia="zh-CN"/>
          </w:rPr>
          <m:t>=</m:t>
        </m:r>
        <m:r>
          <w:rPr>
            <w:rFonts w:ascii="Cambria Math" w:hAnsi="Cambria Math"/>
            <w:lang w:eastAsia="zh-CN"/>
          </w:rPr>
          <m:t>0.4</m:t>
        </m:r>
      </m:oMath>
      <w:r>
        <w:rPr>
          <w:lang w:eastAsia="zh-CN"/>
        </w:rPr>
        <w:t>为高噪音。</w:t>
      </w:r>
      <w:r>
        <w:rPr>
          <w:lang w:eastAsia="zh-CN"/>
        </w:rPr>
        <w:t>’</w:t>
      </w:r>
      <w:r>
        <w:rPr>
          <w:lang w:eastAsia="zh-CN"/>
        </w:rPr>
        <w:t>噪声峰</w:t>
      </w:r>
      <w:r>
        <w:rPr>
          <w:lang w:eastAsia="zh-CN"/>
        </w:rPr>
        <w:t>’</w:t>
      </w:r>
      <w:r>
        <w:rPr>
          <w:lang w:eastAsia="zh-CN"/>
        </w:rPr>
        <w:t>的强度被调整为贡献和接收光谱中的最大峰值强度的相应比例。</w:t>
      </w:r>
      <w:r>
        <w:rPr>
          <w:lang w:eastAsia="zh-CN"/>
        </w:rPr>
        <w:t>’</w:t>
      </w:r>
      <w:r>
        <w:rPr>
          <w:lang w:eastAsia="zh-CN"/>
        </w:rPr>
        <w:t>噪声峰</w:t>
      </w:r>
      <w:r>
        <w:rPr>
          <w:lang w:eastAsia="zh-CN"/>
        </w:rPr>
        <w:t>’</w:t>
      </w:r>
      <w:r>
        <w:rPr>
          <w:lang w:eastAsia="zh-CN"/>
        </w:rPr>
        <w:t>从</w:t>
      </w:r>
      <w:r>
        <w:rPr>
          <w:lang w:eastAsia="zh-CN"/>
        </w:rPr>
        <w:t>’</w:t>
      </w:r>
      <w:r>
        <w:rPr>
          <w:lang w:eastAsia="zh-CN"/>
        </w:rPr>
        <w:t>噪声峰</w:t>
      </w:r>
      <w:r>
        <w:rPr>
          <w:lang w:eastAsia="zh-CN"/>
        </w:rPr>
        <w:t>’</w:t>
      </w:r>
      <w:r>
        <w:rPr>
          <w:lang w:eastAsia="zh-CN"/>
        </w:rPr>
        <w:t>的库中随机抽出，并添加到光谱中。</w:t>
      </w:r>
      <w:bookmarkEnd w:id="88"/>
      <w:bookmarkEnd w:id="92"/>
    </w:p>
    <w:p w:rsidR="00EC5BB5" w:rsidRDefault="00CA0BDE">
      <w:pPr>
        <w:pStyle w:val="4"/>
        <w:rPr>
          <w:lang w:eastAsia="zh-CN"/>
        </w:rPr>
      </w:pPr>
      <w:bookmarkStart w:id="93" w:name="模拟同位素模式"/>
      <w:r>
        <w:rPr>
          <w:lang w:eastAsia="zh-CN"/>
        </w:rPr>
        <w:t xml:space="preserve">2.2 </w:t>
      </w:r>
      <w:r>
        <w:rPr>
          <w:lang w:eastAsia="zh-CN"/>
        </w:rPr>
        <w:t>模拟同位素模式</w:t>
      </w:r>
    </w:p>
    <w:p w:rsidR="00EC5BB5" w:rsidRDefault="00CA0BDE">
      <w:pPr>
        <w:pStyle w:val="FirstParagraph"/>
        <w:rPr>
          <w:lang w:eastAsia="zh-CN"/>
        </w:rPr>
      </w:pPr>
      <w:r>
        <w:rPr>
          <w:lang w:eastAsia="zh-CN"/>
        </w:rPr>
        <w:t xml:space="preserve">   </w:t>
      </w:r>
      <w:r>
        <w:rPr>
          <w:lang w:eastAsia="zh-CN"/>
        </w:rPr>
        <w:t>另一个问题是，光谱集不具备同位素模式。在真正的</w:t>
      </w:r>
      <w:r>
        <w:rPr>
          <w:lang w:eastAsia="zh-CN"/>
        </w:rPr>
        <w:t>LC-MS</w:t>
      </w:r>
      <w:r>
        <w:rPr>
          <w:lang w:eastAsia="zh-CN"/>
        </w:rPr>
        <w:t>处理中（</w:t>
      </w:r>
      <w:r>
        <w:rPr>
          <w:lang w:eastAsia="zh-CN"/>
        </w:rPr>
        <w:t xml:space="preserve"> ‘Features’ </w:t>
      </w:r>
      <w:r>
        <w:rPr>
          <w:lang w:eastAsia="zh-CN"/>
        </w:rPr>
        <w:t>检测），同位素峰被分组和合并，这有利于</w:t>
      </w:r>
      <w:r>
        <w:rPr>
          <w:lang w:eastAsia="zh-CN"/>
        </w:rPr>
        <w:t>SIRIUS</w:t>
      </w:r>
      <w:r>
        <w:rPr>
          <w:lang w:eastAsia="zh-CN"/>
        </w:rPr>
        <w:t>检测一些特定的元素</w:t>
      </w:r>
      <w:r>
        <w:rPr>
          <w:vertAlign w:val="superscript"/>
          <w:lang w:eastAsia="zh-CN"/>
        </w:rPr>
        <w:t>[37]</w:t>
      </w:r>
      <w:r>
        <w:rPr>
          <w:lang w:eastAsia="zh-CN"/>
        </w:rPr>
        <w:t>。为了模拟同位素模式，我们使用</w:t>
      </w:r>
      <w:r>
        <w:rPr>
          <w:lang w:eastAsia="zh-CN"/>
        </w:rPr>
        <w:t xml:space="preserve"> ‘rcdk’ R</w:t>
      </w:r>
      <w:r>
        <w:rPr>
          <w:lang w:eastAsia="zh-CN"/>
        </w:rPr>
        <w:t>软件包中的</w:t>
      </w:r>
      <w:r>
        <w:rPr>
          <w:lang w:eastAsia="zh-CN"/>
        </w:rPr>
        <w:t xml:space="preserve"> ‘get.isotopes.pattern’ </w:t>
      </w:r>
      <w:r>
        <w:rPr>
          <w:lang w:eastAsia="zh-CN"/>
        </w:rPr>
        <w:t>函数来获得同位素质量和它的丰度</w:t>
      </w:r>
      <w:r>
        <w:rPr>
          <w:vertAlign w:val="superscript"/>
          <w:lang w:eastAsia="zh-CN"/>
        </w:rPr>
        <w:t>[41]</w:t>
      </w:r>
      <w:r>
        <w:rPr>
          <w:lang w:eastAsia="zh-CN"/>
        </w:rPr>
        <w:t>。此外，这些质量被认为是加合物类型（</w:t>
      </w:r>
      <w:r>
        <w:rPr>
          <w:lang w:eastAsia="zh-CN"/>
        </w:rPr>
        <w:t>Adduct</w:t>
      </w:r>
      <w:r>
        <w:rPr>
          <w:lang w:eastAsia="zh-CN"/>
        </w:rPr>
        <w:t>）增加或减少的确切质量（</w:t>
      </w:r>
      <w:r>
        <w:rPr>
          <w:lang w:eastAsia="zh-CN"/>
        </w:rPr>
        <w:t>Exact mass</w:t>
      </w:r>
      <w:r>
        <w:rPr>
          <w:lang w:eastAsia="zh-CN"/>
        </w:rPr>
        <w:t>）。对于这些同位素模式的</w:t>
      </w:r>
      <w:proofErr w:type="gramStart"/>
      <w:r>
        <w:rPr>
          <w:lang w:eastAsia="zh-CN"/>
        </w:rPr>
        <w:t>’</w:t>
      </w:r>
      <w:proofErr w:type="gramEnd"/>
      <w:r>
        <w:rPr>
          <w:lang w:eastAsia="zh-CN"/>
        </w:rPr>
        <w:t>强度</w:t>
      </w:r>
      <w:proofErr w:type="gramStart"/>
      <w:r>
        <w:rPr>
          <w:lang w:eastAsia="zh-CN"/>
        </w:rPr>
        <w:t>’</w:t>
      </w:r>
      <w:proofErr w:type="gramEnd"/>
      <w:r>
        <w:rPr>
          <w:lang w:eastAsia="zh-CN"/>
        </w:rPr>
        <w:t>，我们模拟为相对强度，即同位素的丰度乘以</w:t>
      </w:r>
      <w:r>
        <w:rPr>
          <w:lang w:eastAsia="zh-CN"/>
        </w:rPr>
        <w:t>100</w:t>
      </w:r>
      <w:r>
        <w:rPr>
          <w:lang w:eastAsia="zh-CN"/>
        </w:rPr>
        <w:t>的值。这些</w:t>
      </w:r>
      <w:r>
        <w:rPr>
          <w:lang w:eastAsia="zh-CN"/>
        </w:rPr>
        <w:t xml:space="preserve"> ‘</w:t>
      </w:r>
      <w:r>
        <w:rPr>
          <w:lang w:eastAsia="zh-CN"/>
        </w:rPr>
        <w:t>同位素峰</w:t>
      </w:r>
      <w:r>
        <w:rPr>
          <w:lang w:eastAsia="zh-CN"/>
        </w:rPr>
        <w:t>’</w:t>
      </w:r>
      <w:r>
        <w:rPr>
          <w:lang w:eastAsia="zh-CN"/>
        </w:rPr>
        <w:t>被合并到其化合物的</w:t>
      </w:r>
      <w:r>
        <w:rPr>
          <w:lang w:eastAsia="zh-CN"/>
        </w:rPr>
        <w:t>MS</w:t>
      </w:r>
      <w:r>
        <w:rPr>
          <w:vertAlign w:val="superscript"/>
          <w:lang w:eastAsia="zh-CN"/>
        </w:rPr>
        <w:t>1</w:t>
      </w:r>
      <w:r>
        <w:rPr>
          <w:lang w:eastAsia="zh-CN"/>
        </w:rPr>
        <w:t>列表中。所有的光谱集合都被格式调整，以适应</w:t>
      </w:r>
      <w:r>
        <w:rPr>
          <w:lang w:eastAsia="zh-CN"/>
        </w:rPr>
        <w:t>MCnebula</w:t>
      </w:r>
      <w:r>
        <w:rPr>
          <w:lang w:eastAsia="zh-CN"/>
        </w:rPr>
        <w:t>工作流程或基准方法的输入（</w:t>
      </w:r>
      <w:r>
        <w:rPr>
          <w:lang w:eastAsia="zh-CN"/>
        </w:rPr>
        <w:t>.mgf</w:t>
      </w:r>
      <w:r>
        <w:rPr>
          <w:lang w:eastAsia="zh-CN"/>
        </w:rPr>
        <w:t>文件和</w:t>
      </w:r>
      <w:r>
        <w:rPr>
          <w:lang w:eastAsia="zh-CN"/>
        </w:rPr>
        <w:t xml:space="preserve"> </w:t>
      </w:r>
      <w:proofErr w:type="gramStart"/>
      <w:r>
        <w:rPr>
          <w:lang w:eastAsia="zh-CN"/>
        </w:rPr>
        <w:t>’</w:t>
      </w:r>
      <w:proofErr w:type="gramEnd"/>
      <w:r>
        <w:rPr>
          <w:lang w:eastAsia="zh-CN"/>
        </w:rPr>
        <w:t>Features</w:t>
      </w:r>
      <w:proofErr w:type="gramStart"/>
      <w:r>
        <w:rPr>
          <w:lang w:eastAsia="zh-CN"/>
        </w:rPr>
        <w:t>’</w:t>
      </w:r>
      <w:proofErr w:type="gramEnd"/>
      <w:r>
        <w:rPr>
          <w:lang w:eastAsia="zh-CN"/>
        </w:rPr>
        <w:t xml:space="preserve"> </w:t>
      </w:r>
      <w:r>
        <w:rPr>
          <w:lang w:eastAsia="zh-CN"/>
        </w:rPr>
        <w:t>量化表</w:t>
      </w:r>
      <w:r>
        <w:rPr>
          <w:lang w:eastAsia="zh-CN"/>
        </w:rPr>
        <w:t>.csv</w:t>
      </w:r>
      <w:r>
        <w:rPr>
          <w:lang w:eastAsia="zh-CN"/>
        </w:rPr>
        <w:t>）。</w:t>
      </w:r>
      <w:bookmarkEnd w:id="87"/>
      <w:bookmarkEnd w:id="93"/>
    </w:p>
    <w:p w:rsidR="00EC5BB5" w:rsidRDefault="00CA0BDE">
      <w:pPr>
        <w:pStyle w:val="3"/>
        <w:rPr>
          <w:lang w:eastAsia="zh-CN"/>
        </w:rPr>
      </w:pPr>
      <w:bookmarkStart w:id="94" w:name="_Toc38"/>
      <w:bookmarkStart w:id="95" w:name="评估的方法"/>
      <w:r>
        <w:rPr>
          <w:lang w:eastAsia="zh-CN"/>
        </w:rPr>
        <w:t xml:space="preserve">3. </w:t>
      </w:r>
      <w:r>
        <w:rPr>
          <w:lang w:eastAsia="zh-CN"/>
        </w:rPr>
        <w:t>评估的方法</w:t>
      </w:r>
      <w:bookmarkEnd w:id="94"/>
    </w:p>
    <w:p w:rsidR="00EC5BB5" w:rsidRDefault="00CA0BDE">
      <w:pPr>
        <w:pStyle w:val="FirstParagraph"/>
        <w:rPr>
          <w:lang w:eastAsia="zh-CN"/>
        </w:rPr>
      </w:pPr>
      <w:r>
        <w:t> </w:t>
      </w:r>
      <w:r>
        <w:rPr>
          <w:lang w:eastAsia="zh-CN"/>
        </w:rPr>
        <w:t xml:space="preserve">  </w:t>
      </w:r>
      <w:r>
        <w:rPr>
          <w:lang w:eastAsia="zh-CN"/>
        </w:rPr>
        <w:t>三个模拟数据集（</w:t>
      </w:r>
      <w:r>
        <w:rPr>
          <w:lang w:eastAsia="zh-CN"/>
        </w:rPr>
        <w:t>Origin dataset</w:t>
      </w:r>
      <w:r>
        <w:rPr>
          <w:lang w:eastAsia="zh-CN"/>
        </w:rPr>
        <w:t>，</w:t>
      </w:r>
      <w:r>
        <w:rPr>
          <w:lang w:eastAsia="zh-CN"/>
        </w:rPr>
        <w:t>Medium noise dataset</w:t>
      </w:r>
      <w:r>
        <w:rPr>
          <w:lang w:eastAsia="zh-CN"/>
        </w:rPr>
        <w:t>，</w:t>
      </w:r>
      <w:r>
        <w:rPr>
          <w:lang w:eastAsia="zh-CN"/>
        </w:rPr>
        <w:t>High noise dataset</w:t>
      </w:r>
      <w:r>
        <w:rPr>
          <w:lang w:eastAsia="zh-CN"/>
        </w:rPr>
        <w:t>）都是用</w:t>
      </w:r>
      <w:r>
        <w:rPr>
          <w:lang w:eastAsia="zh-CN"/>
        </w:rPr>
        <w:t>MCnebula</w:t>
      </w:r>
      <w:r>
        <w:rPr>
          <w:lang w:eastAsia="zh-CN"/>
        </w:rPr>
        <w:t>工作流程和基准方法（</w:t>
      </w:r>
      <w:r>
        <w:rPr>
          <w:lang w:eastAsia="zh-CN"/>
        </w:rPr>
        <w:t>GNPS</w:t>
      </w:r>
      <w:r>
        <w:rPr>
          <w:lang w:eastAsia="zh-CN"/>
        </w:rPr>
        <w:t>）运行。当这些数据被放入</w:t>
      </w:r>
      <w:r>
        <w:rPr>
          <w:lang w:eastAsia="zh-CN"/>
        </w:rPr>
        <w:t>SIRIUS 4</w:t>
      </w:r>
      <w:r>
        <w:rPr>
          <w:lang w:eastAsia="zh-CN"/>
        </w:rPr>
        <w:t>命令行界面（</w:t>
      </w:r>
      <w:r>
        <w:rPr>
          <w:lang w:eastAsia="zh-CN"/>
        </w:rPr>
        <w:t>CLI</w:t>
      </w:r>
      <w:r>
        <w:rPr>
          <w:lang w:eastAsia="zh-CN"/>
        </w:rPr>
        <w:t>）（</w:t>
      </w:r>
      <w:r>
        <w:rPr>
          <w:lang w:eastAsia="zh-CN"/>
        </w:rPr>
        <w:t>4.9.12</w:t>
      </w:r>
      <w:r>
        <w:rPr>
          <w:lang w:eastAsia="zh-CN"/>
        </w:rPr>
        <w:t>版）进行计算时，具有空碎片峰的</w:t>
      </w:r>
      <w:r>
        <w:rPr>
          <w:lang w:eastAsia="zh-CN"/>
        </w:rPr>
        <w:t>MS/MS</w:t>
      </w:r>
      <w:r>
        <w:rPr>
          <w:lang w:eastAsia="zh-CN"/>
        </w:rPr>
        <w:t>光谱被自动过滤。此外，为了减少计算时间，过滤掉了超过</w:t>
      </w:r>
      <w:r>
        <w:rPr>
          <w:lang w:eastAsia="zh-CN"/>
        </w:rPr>
        <w:t>800m/z</w:t>
      </w:r>
      <w:r>
        <w:rPr>
          <w:lang w:eastAsia="zh-CN"/>
        </w:rPr>
        <w:t>前体的化合物。这些被过滤掉的化合物被排除在最终准确性评估之外。原始数据中共有</w:t>
      </w:r>
      <w:r>
        <w:rPr>
          <w:lang w:eastAsia="zh-CN"/>
        </w:rPr>
        <w:t>8782</w:t>
      </w:r>
      <w:r>
        <w:rPr>
          <w:lang w:eastAsia="zh-CN"/>
        </w:rPr>
        <w:t>个</w:t>
      </w:r>
      <w:r>
        <w:rPr>
          <w:lang w:eastAsia="zh-CN"/>
        </w:rPr>
        <w:t>MS/MS</w:t>
      </w:r>
      <w:r>
        <w:rPr>
          <w:lang w:eastAsia="zh-CN"/>
        </w:rPr>
        <w:t>谱图，经过过滤或排除后，共有</w:t>
      </w:r>
      <w:r>
        <w:rPr>
          <w:lang w:eastAsia="zh-CN"/>
        </w:rPr>
        <w:t>7524</w:t>
      </w:r>
      <w:r>
        <w:rPr>
          <w:lang w:eastAsia="zh-CN"/>
        </w:rPr>
        <w:t>个化合物用于最终评估。</w:t>
      </w:r>
    </w:p>
    <w:p w:rsidR="00EC5BB5" w:rsidRDefault="00CA0BDE">
      <w:pPr>
        <w:pStyle w:val="a0"/>
        <w:rPr>
          <w:lang w:eastAsia="zh-CN"/>
        </w:rPr>
      </w:pPr>
      <w:r>
        <w:rPr>
          <w:lang w:eastAsia="zh-CN"/>
        </w:rPr>
        <w:t xml:space="preserve">   </w:t>
      </w:r>
      <w:r>
        <w:rPr>
          <w:lang w:eastAsia="zh-CN"/>
        </w:rPr>
        <w:t>在</w:t>
      </w:r>
      <w:r>
        <w:rPr>
          <w:lang w:eastAsia="zh-CN"/>
        </w:rPr>
        <w:t>ClassyFire</w:t>
      </w:r>
      <w:r>
        <w:rPr>
          <w:vertAlign w:val="superscript"/>
          <w:lang w:eastAsia="zh-CN"/>
        </w:rPr>
        <w:t>[24]</w:t>
      </w:r>
      <w:r>
        <w:rPr>
          <w:lang w:eastAsia="zh-CN"/>
        </w:rPr>
        <w:t>的辅助下，对分类准确性进行评估。细节上，我们遍历了原始的</w:t>
      </w:r>
      <w:r>
        <w:rPr>
          <w:lang w:eastAsia="zh-CN"/>
        </w:rPr>
        <w:t>.msp</w:t>
      </w:r>
      <w:r>
        <w:rPr>
          <w:lang w:eastAsia="zh-CN"/>
        </w:rPr>
        <w:t>光谱文件，以整理这些化合物的元数据，包括结构注释。这些化合物的国际化学识别码（</w:t>
      </w:r>
      <w:r>
        <w:rPr>
          <w:lang w:eastAsia="zh-CN"/>
        </w:rPr>
        <w:t>InChIKey</w:t>
      </w:r>
      <w:r>
        <w:rPr>
          <w:lang w:eastAsia="zh-CN"/>
        </w:rPr>
        <w:t>）可用于</w:t>
      </w:r>
      <w:r>
        <w:rPr>
          <w:lang w:eastAsia="zh-CN"/>
        </w:rPr>
        <w:t>ClassyFire</w:t>
      </w:r>
      <w:r>
        <w:rPr>
          <w:lang w:eastAsia="zh-CN"/>
        </w:rPr>
        <w:t>数据库的检索。然而，由于</w:t>
      </w:r>
      <w:r>
        <w:rPr>
          <w:lang w:eastAsia="zh-CN"/>
        </w:rPr>
        <w:t>ClassyFire</w:t>
      </w:r>
      <w:r>
        <w:rPr>
          <w:lang w:eastAsia="zh-CN"/>
        </w:rPr>
        <w:t>只支持那些之前已经在其服务器上进行过结构分类的化学标识，我们注意到所有的</w:t>
      </w:r>
      <w:r>
        <w:rPr>
          <w:lang w:eastAsia="zh-CN"/>
        </w:rPr>
        <w:t>InChIKeys</w:t>
      </w:r>
      <w:r>
        <w:rPr>
          <w:lang w:eastAsia="zh-CN"/>
        </w:rPr>
        <w:t>都被否决了。为了解决这个问题，我们采用了这些</w:t>
      </w:r>
      <w:r>
        <w:rPr>
          <w:lang w:eastAsia="zh-CN"/>
        </w:rPr>
        <w:t>InChIKeys</w:t>
      </w:r>
      <w:r>
        <w:rPr>
          <w:lang w:eastAsia="zh-CN"/>
        </w:rPr>
        <w:t>的第一个哈希块（</w:t>
      </w:r>
      <w:r>
        <w:rPr>
          <w:lang w:eastAsia="zh-CN"/>
        </w:rPr>
        <w:t>InChIKey</w:t>
      </w:r>
      <w:r>
        <w:rPr>
          <w:lang w:eastAsia="zh-CN"/>
        </w:rPr>
        <w:t>平面，代表分子骨架）来连接</w:t>
      </w:r>
      <w:r>
        <w:rPr>
          <w:lang w:eastAsia="zh-CN"/>
        </w:rPr>
        <w:t>PubChem</w:t>
      </w:r>
      <w:r>
        <w:rPr>
          <w:lang w:eastAsia="zh-CN"/>
        </w:rPr>
        <w:t>应用编程接口（</w:t>
      </w:r>
      <w:r>
        <w:rPr>
          <w:lang w:eastAsia="zh-CN"/>
        </w:rPr>
        <w:t>API</w:t>
      </w:r>
      <w:r>
        <w:rPr>
          <w:lang w:eastAsia="zh-CN"/>
        </w:rPr>
        <w:t>）（</w:t>
      </w:r>
      <w:hyperlink r:id="rId26">
        <w:r>
          <w:rPr>
            <w:rStyle w:val="ad"/>
            <w:lang w:eastAsia="zh-CN"/>
          </w:rPr>
          <w:t>https://pubchemdocs.ncbi.nlm.nih.gov/pug-rest</w:t>
        </w:r>
      </w:hyperlink>
      <w:r>
        <w:rPr>
          <w:lang w:eastAsia="zh-CN"/>
        </w:rPr>
        <w:t>）</w:t>
      </w:r>
      <w:r>
        <w:rPr>
          <w:vertAlign w:val="superscript"/>
          <w:lang w:eastAsia="zh-CN"/>
        </w:rPr>
        <w:t>[42]</w:t>
      </w:r>
      <w:r>
        <w:rPr>
          <w:lang w:eastAsia="zh-CN"/>
        </w:rPr>
        <w:t>。因此，我们得到了所有可能的</w:t>
      </w:r>
      <w:r>
        <w:rPr>
          <w:lang w:eastAsia="zh-CN"/>
        </w:rPr>
        <w:t>InChIKeys</w:t>
      </w:r>
      <w:r>
        <w:rPr>
          <w:lang w:eastAsia="zh-CN"/>
        </w:rPr>
        <w:t>的异构体（立体异构）</w:t>
      </w:r>
      <w:r>
        <w:rPr>
          <w:vertAlign w:val="superscript"/>
          <w:lang w:eastAsia="zh-CN"/>
        </w:rPr>
        <w:t>[43]</w:t>
      </w:r>
      <w:r>
        <w:rPr>
          <w:lang w:eastAsia="zh-CN"/>
        </w:rPr>
        <w:t>。小分子的分类取决于它的分子骨架，因此这些拥有相同</w:t>
      </w:r>
      <w:r>
        <w:rPr>
          <w:lang w:eastAsia="zh-CN"/>
        </w:rPr>
        <w:t>InChIKey</w:t>
      </w:r>
      <w:r>
        <w:rPr>
          <w:lang w:eastAsia="zh-CN"/>
        </w:rPr>
        <w:t>平面的化学特征在分类上是相同的。我们将获得的</w:t>
      </w:r>
      <w:r>
        <w:rPr>
          <w:lang w:eastAsia="zh-CN"/>
        </w:rPr>
        <w:t>InChIKey</w:t>
      </w:r>
      <w:r>
        <w:rPr>
          <w:lang w:eastAsia="zh-CN"/>
        </w:rPr>
        <w:t>列表传递给</w:t>
      </w:r>
      <w:r>
        <w:rPr>
          <w:lang w:eastAsia="zh-CN"/>
        </w:rPr>
        <w:t>ClassyFire</w:t>
      </w:r>
      <w:r>
        <w:rPr>
          <w:lang w:eastAsia="zh-CN"/>
        </w:rPr>
        <w:t>以获得化学分类。在</w:t>
      </w:r>
      <w:r>
        <w:rPr>
          <w:lang w:eastAsia="zh-CN"/>
        </w:rPr>
        <w:t>R</w:t>
      </w:r>
      <w:r>
        <w:rPr>
          <w:lang w:eastAsia="zh-CN"/>
        </w:rPr>
        <w:t>脚本</w:t>
      </w:r>
      <w:r>
        <w:rPr>
          <w:lang w:eastAsia="zh-CN"/>
        </w:rPr>
        <w:lastRenderedPageBreak/>
        <w:t>中，一旦任何同分异构体的</w:t>
      </w:r>
      <w:r>
        <w:rPr>
          <w:lang w:eastAsia="zh-CN"/>
        </w:rPr>
        <w:t>InChIKey</w:t>
      </w:r>
      <w:r>
        <w:rPr>
          <w:lang w:eastAsia="zh-CN"/>
        </w:rPr>
        <w:t>与取得了分类数据，这个分子骨架的获取状态结束。最后，所有这些化学注释都被整理、整合并指定为标准参考（关于获取这些数据的工具，请参考：第二部分</w:t>
      </w:r>
      <w:r>
        <w:rPr>
          <w:lang w:eastAsia="zh-CN"/>
        </w:rPr>
        <w:t xml:space="preserve"> MCnebula</w:t>
      </w:r>
      <w:r>
        <w:rPr>
          <w:lang w:eastAsia="zh-CN"/>
        </w:rPr>
        <w:t>的评估与拓展</w:t>
      </w:r>
      <w:r>
        <w:rPr>
          <w:lang w:eastAsia="zh-CN"/>
        </w:rPr>
        <w:t xml:space="preserve"> &gt; </w:t>
      </w:r>
      <w:r>
        <w:rPr>
          <w:lang w:eastAsia="zh-CN"/>
        </w:rPr>
        <w:t>二、结果</w:t>
      </w:r>
      <w:r>
        <w:rPr>
          <w:lang w:eastAsia="zh-CN"/>
        </w:rPr>
        <w:t xml:space="preserve"> &gt; </w:t>
      </w:r>
      <w:r>
        <w:rPr>
          <w:lang w:eastAsia="zh-CN"/>
        </w:rPr>
        <w:t>（二）</w:t>
      </w:r>
      <w:r>
        <w:rPr>
          <w:lang w:eastAsia="zh-CN"/>
        </w:rPr>
        <w:t>MCnebula</w:t>
      </w:r>
      <w:r>
        <w:rPr>
          <w:lang w:eastAsia="zh-CN"/>
        </w:rPr>
        <w:t>的拓展</w:t>
      </w:r>
      <w:r>
        <w:rPr>
          <w:lang w:eastAsia="zh-CN"/>
        </w:rPr>
        <w:t xml:space="preserve"> &gt; 1. </w:t>
      </w:r>
      <w:r>
        <w:rPr>
          <w:lang w:eastAsia="zh-CN"/>
        </w:rPr>
        <w:t>用于化学发现）。</w:t>
      </w:r>
    </w:p>
    <w:p w:rsidR="00EC5BB5" w:rsidRDefault="00CA0BDE">
      <w:pPr>
        <w:pStyle w:val="a0"/>
        <w:rPr>
          <w:lang w:eastAsia="zh-CN"/>
        </w:rPr>
      </w:pPr>
      <w:r>
        <w:rPr>
          <w:lang w:eastAsia="zh-CN"/>
        </w:rPr>
        <w:t>   MCnebula</w:t>
      </w:r>
      <w:r>
        <w:rPr>
          <w:lang w:eastAsia="zh-CN"/>
        </w:rPr>
        <w:t>和基准方法在算法和分类结果方面的差异使它们不能在完全相同的水平上被评估。我们分别评估了这两种方法。对于</w:t>
      </w:r>
      <w:r>
        <w:rPr>
          <w:lang w:eastAsia="zh-CN"/>
        </w:rPr>
        <w:t>MCnebula</w:t>
      </w:r>
      <w:r>
        <w:rPr>
          <w:lang w:eastAsia="zh-CN"/>
        </w:rPr>
        <w:t>，在评估准确性之前，我们审视了从原数据集（</w:t>
      </w:r>
      <w:r>
        <w:rPr>
          <w:lang w:eastAsia="zh-CN"/>
        </w:rPr>
        <w:t>Origin dataset</w:t>
      </w:r>
      <w:r>
        <w:rPr>
          <w:lang w:eastAsia="zh-CN"/>
        </w:rPr>
        <w:t>）的预分析中产生的类别。超过一半的类是基于子结构类进行分类的，如</w:t>
      </w:r>
      <w:r>
        <w:rPr>
          <w:lang w:eastAsia="zh-CN"/>
        </w:rPr>
        <w:t xml:space="preserve"> ‘Organic carbonic acids and derivatives’ </w:t>
      </w:r>
      <w:r>
        <w:rPr>
          <w:lang w:eastAsia="zh-CN"/>
        </w:rPr>
        <w:t>、</w:t>
      </w:r>
      <w:r>
        <w:rPr>
          <w:lang w:eastAsia="zh-CN"/>
        </w:rPr>
        <w:t xml:space="preserve"> ‘Hydroxy acids and derivatives’</w:t>
      </w:r>
      <w:r>
        <w:rPr>
          <w:lang w:eastAsia="zh-CN"/>
        </w:rPr>
        <w:t>。这些类的</w:t>
      </w:r>
      <w:proofErr w:type="gramStart"/>
      <w:r>
        <w:rPr>
          <w:lang w:eastAsia="zh-CN"/>
        </w:rPr>
        <w:t>亚结构</w:t>
      </w:r>
      <w:proofErr w:type="gramEnd"/>
      <w:r>
        <w:rPr>
          <w:lang w:eastAsia="zh-CN"/>
        </w:rPr>
        <w:t>很小，是化合物中的化学官能团。</w:t>
      </w:r>
      <w:r>
        <w:rPr>
          <w:lang w:eastAsia="zh-CN"/>
        </w:rPr>
        <w:t>ClassyFire</w:t>
      </w:r>
      <w:r>
        <w:rPr>
          <w:lang w:eastAsia="zh-CN"/>
        </w:rPr>
        <w:t>的原则是选择化合物中最主要的结构类进行替代</w:t>
      </w:r>
      <w:r>
        <w:rPr>
          <w:vertAlign w:val="superscript"/>
          <w:lang w:eastAsia="zh-CN"/>
        </w:rPr>
        <w:t>[24]</w:t>
      </w:r>
      <w:r>
        <w:rPr>
          <w:lang w:eastAsia="zh-CN"/>
        </w:rPr>
        <w:t>。但是，从药物发现的角度来看，结构决定药效，许多药理作用可能取决于这些子结构；另一方面，质谱的注释不容忽视任何细微的信息。为了在算法中找到更多的普遍性特征，我们在结果中保留了这些类别。基准方法中没有</w:t>
      </w:r>
      <w:proofErr w:type="gramStart"/>
      <w:r>
        <w:rPr>
          <w:lang w:eastAsia="zh-CN"/>
        </w:rPr>
        <w:t>亚结构</w:t>
      </w:r>
      <w:proofErr w:type="gramEnd"/>
      <w:r>
        <w:rPr>
          <w:lang w:eastAsia="zh-CN"/>
        </w:rPr>
        <w:t>分类，因此我们在评估中忽略了这些类别。然而，其余的</w:t>
      </w:r>
      <w:proofErr w:type="gramStart"/>
      <w:r>
        <w:rPr>
          <w:lang w:eastAsia="zh-CN"/>
        </w:rPr>
        <w:t>类仍然</w:t>
      </w:r>
      <w:proofErr w:type="gramEnd"/>
      <w:r>
        <w:rPr>
          <w:lang w:eastAsia="zh-CN"/>
        </w:rPr>
        <w:t>可能是</w:t>
      </w:r>
      <w:proofErr w:type="gramStart"/>
      <w:r>
        <w:rPr>
          <w:lang w:eastAsia="zh-CN"/>
        </w:rPr>
        <w:t>亚结构类</w:t>
      </w:r>
      <w:proofErr w:type="gramEnd"/>
      <w:r>
        <w:rPr>
          <w:lang w:eastAsia="zh-CN"/>
        </w:rPr>
        <w:t>。我们为评估指定了三个级别，即</w:t>
      </w:r>
      <w:r>
        <w:rPr>
          <w:lang w:eastAsia="zh-CN"/>
        </w:rPr>
        <w:t xml:space="preserve"> ‘True’ </w:t>
      </w:r>
      <w:r>
        <w:rPr>
          <w:lang w:eastAsia="zh-CN"/>
        </w:rPr>
        <w:t>、</w:t>
      </w:r>
      <w:r>
        <w:rPr>
          <w:lang w:eastAsia="zh-CN"/>
        </w:rPr>
        <w:t xml:space="preserve"> ‘Latent’ </w:t>
      </w:r>
      <w:r>
        <w:rPr>
          <w:lang w:eastAsia="zh-CN"/>
        </w:rPr>
        <w:t>、</w:t>
      </w:r>
      <w:r>
        <w:rPr>
          <w:lang w:eastAsia="zh-CN"/>
        </w:rPr>
        <w:t xml:space="preserve"> ‘False’</w:t>
      </w:r>
      <w:r>
        <w:rPr>
          <w:lang w:eastAsia="zh-CN"/>
        </w:rPr>
        <w:t>。</w:t>
      </w:r>
      <w:r>
        <w:rPr>
          <w:lang w:eastAsia="zh-CN"/>
        </w:rPr>
        <w:t xml:space="preserve">‘True’ </w:t>
      </w:r>
      <w:r>
        <w:rPr>
          <w:lang w:eastAsia="zh-CN"/>
        </w:rPr>
        <w:t>表示分类后的类别与</w:t>
      </w:r>
      <w:r>
        <w:rPr>
          <w:lang w:eastAsia="zh-CN"/>
        </w:rPr>
        <w:t>ClassyFire</w:t>
      </w:r>
      <w:r>
        <w:rPr>
          <w:lang w:eastAsia="zh-CN"/>
        </w:rPr>
        <w:t>的一致。</w:t>
      </w:r>
      <w:r>
        <w:rPr>
          <w:lang w:eastAsia="zh-CN"/>
        </w:rPr>
        <w:t xml:space="preserve">‘Latent’ </w:t>
      </w:r>
      <w:r>
        <w:rPr>
          <w:lang w:eastAsia="zh-CN"/>
        </w:rPr>
        <w:t>表示分类后的类与</w:t>
      </w:r>
      <w:r>
        <w:rPr>
          <w:lang w:eastAsia="zh-CN"/>
        </w:rPr>
        <w:t>ClassyFire</w:t>
      </w:r>
      <w:r>
        <w:rPr>
          <w:lang w:eastAsia="zh-CN"/>
        </w:rPr>
        <w:t>不一致，但它们的</w:t>
      </w:r>
      <w:r>
        <w:rPr>
          <w:lang w:eastAsia="zh-CN"/>
        </w:rPr>
        <w:t xml:space="preserve"> ‘Class’ </w:t>
      </w:r>
      <w:r>
        <w:rPr>
          <w:lang w:eastAsia="zh-CN"/>
        </w:rPr>
        <w:t>级别（</w:t>
      </w:r>
      <w:r>
        <w:rPr>
          <w:lang w:eastAsia="zh-CN"/>
        </w:rPr>
        <w:t>Level 3</w:t>
      </w:r>
      <w:r>
        <w:rPr>
          <w:lang w:eastAsia="zh-CN"/>
        </w:rPr>
        <w:t>）</w:t>
      </w:r>
      <w:proofErr w:type="gramStart"/>
      <w:r>
        <w:rPr>
          <w:lang w:eastAsia="zh-CN"/>
        </w:rPr>
        <w:t>的父类与</w:t>
      </w:r>
      <w:proofErr w:type="gramEnd"/>
      <w:r>
        <w:rPr>
          <w:lang w:eastAsia="zh-CN"/>
        </w:rPr>
        <w:t>ClassyFire</w:t>
      </w:r>
      <w:r>
        <w:rPr>
          <w:lang w:eastAsia="zh-CN"/>
        </w:rPr>
        <w:t>的一致。</w:t>
      </w:r>
      <w:r>
        <w:rPr>
          <w:lang w:eastAsia="zh-CN"/>
        </w:rPr>
        <w:t xml:space="preserve">‘False’ </w:t>
      </w:r>
      <w:r>
        <w:rPr>
          <w:lang w:eastAsia="zh-CN"/>
        </w:rPr>
        <w:t>表示分类与</w:t>
      </w:r>
      <w:r>
        <w:rPr>
          <w:lang w:eastAsia="zh-CN"/>
        </w:rPr>
        <w:t>ClassyFire</w:t>
      </w:r>
      <w:r>
        <w:rPr>
          <w:lang w:eastAsia="zh-CN"/>
        </w:rPr>
        <w:t>的完全不一致。</w:t>
      </w:r>
    </w:p>
    <w:p w:rsidR="00EC5BB5" w:rsidRDefault="00CA0BDE">
      <w:pPr>
        <w:pStyle w:val="a0"/>
        <w:rPr>
          <w:lang w:eastAsia="zh-CN"/>
        </w:rPr>
      </w:pPr>
      <w:r>
        <w:rPr>
          <w:lang w:eastAsia="zh-CN"/>
        </w:rPr>
        <w:t xml:space="preserve">   </w:t>
      </w:r>
      <w:r>
        <w:rPr>
          <w:lang w:eastAsia="zh-CN"/>
        </w:rPr>
        <w:t>为了评估类别或结构的识别，我们用</w:t>
      </w:r>
      <w:r>
        <w:rPr>
          <w:lang w:eastAsia="zh-CN"/>
        </w:rPr>
        <w:t>InChIKey planar</w:t>
      </w:r>
      <w:r>
        <w:rPr>
          <w:lang w:eastAsia="zh-CN"/>
        </w:rPr>
        <w:t>将结果与标准结果进行矩阵合并。为了评估化学结构的识别，一旦识别的化学结构与标准化学结构相一致（通过</w:t>
      </w:r>
      <w:r>
        <w:rPr>
          <w:lang w:eastAsia="zh-CN"/>
        </w:rPr>
        <w:t xml:space="preserve"> InChIKey planar </w:t>
      </w:r>
      <w:r>
        <w:rPr>
          <w:lang w:eastAsia="zh-CN"/>
        </w:rPr>
        <w:t>匹配），我们就把它定为</w:t>
      </w:r>
      <w:r>
        <w:rPr>
          <w:lang w:eastAsia="zh-CN"/>
        </w:rPr>
        <w:t xml:space="preserve"> ‘True’</w:t>
      </w:r>
      <w:r>
        <w:rPr>
          <w:lang w:eastAsia="zh-CN"/>
        </w:rPr>
        <w:t>。事实上，这种评估忽略了立体化学。</w:t>
      </w:r>
      <w:bookmarkEnd w:id="95"/>
    </w:p>
    <w:p w:rsidR="00EC5BB5" w:rsidRDefault="00CA0BDE">
      <w:pPr>
        <w:pStyle w:val="3"/>
        <w:rPr>
          <w:lang w:eastAsia="zh-CN"/>
        </w:rPr>
      </w:pPr>
      <w:bookmarkStart w:id="96" w:name="_Toc39"/>
      <w:bookmarkStart w:id="97" w:name="用于建立评估数据集和用于评估的r的函数"/>
      <w:r>
        <w:rPr>
          <w:lang w:eastAsia="zh-CN"/>
        </w:rPr>
        <w:t xml:space="preserve">4. </w:t>
      </w:r>
      <w:r>
        <w:rPr>
          <w:lang w:eastAsia="zh-CN"/>
        </w:rPr>
        <w:t>用于建立评估数据集和用于评估的</w:t>
      </w:r>
      <w:r>
        <w:rPr>
          <w:lang w:eastAsia="zh-CN"/>
        </w:rPr>
        <w:t>R</w:t>
      </w:r>
      <w:r>
        <w:rPr>
          <w:lang w:eastAsia="zh-CN"/>
        </w:rPr>
        <w:t>的函数</w:t>
      </w:r>
      <w:bookmarkEnd w:id="96"/>
    </w:p>
    <w:p w:rsidR="00EC5BB5" w:rsidRDefault="00CA0BDE">
      <w:pPr>
        <w:pStyle w:val="FirstParagraph"/>
        <w:rPr>
          <w:lang w:eastAsia="zh-CN"/>
        </w:rPr>
      </w:pPr>
      <w:r>
        <w:rPr>
          <w:lang w:eastAsia="zh-CN"/>
        </w:rPr>
        <w:t xml:space="preserve">   </w:t>
      </w:r>
      <w:proofErr w:type="gramStart"/>
      <w:r>
        <w:rPr>
          <w:lang w:eastAsia="zh-CN"/>
        </w:rPr>
        <w:t>手动实现</w:t>
      </w:r>
      <w:proofErr w:type="gramEnd"/>
      <w:r>
        <w:rPr>
          <w:lang w:eastAsia="zh-CN"/>
        </w:rPr>
        <w:t>所有的评估几乎是不可能的。为了快速得到评估结果以及将结果可视化，</w:t>
      </w:r>
      <w:r>
        <w:rPr>
          <w:lang w:eastAsia="zh-CN"/>
        </w:rPr>
        <w:t>R</w:t>
      </w:r>
      <w:r>
        <w:rPr>
          <w:lang w:eastAsia="zh-CN"/>
        </w:rPr>
        <w:t>的函数被编写，随后用于评估的脚本（获取这些函数以及相关评估数据：</w:t>
      </w:r>
      <w:hyperlink r:id="rId27">
        <w:r>
          <w:rPr>
            <w:rStyle w:val="ad"/>
            <w:lang w:eastAsia="zh-CN"/>
          </w:rPr>
          <w:t>https://github.com/Cao-lab-zcmu/exMCnebula2/blob/master/inst/extdata/evaluation.tar.gz</w:t>
        </w:r>
      </w:hyperlink>
      <w:r>
        <w:rPr>
          <w:lang w:eastAsia="zh-CN"/>
        </w:rPr>
        <w:t>）：</w:t>
      </w:r>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lastRenderedPageBreak/>
        <w:t>表</w:t>
      </w:r>
      <w:r>
        <w:rPr>
          <w:b/>
        </w:rPr>
        <w:t xml:space="preserve"> </w:t>
      </w:r>
      <w:bookmarkStart w:id="98" w:name="table10"/>
      <w:r>
        <w:rPr>
          <w:b/>
        </w:rPr>
        <w:fldChar w:fldCharType="begin"/>
      </w:r>
      <w:r>
        <w:rPr>
          <w:b/>
        </w:rPr>
        <w:instrText>SEQ tab \* Arabic</w:instrText>
      </w:r>
      <w:r>
        <w:rPr>
          <w:b/>
        </w:rPr>
        <w:fldChar w:fldCharType="separate"/>
      </w:r>
      <w:r>
        <w:rPr>
          <w:b/>
        </w:rPr>
        <w:t>11</w:t>
      </w:r>
      <w:r>
        <w:rPr>
          <w:b/>
        </w:rPr>
        <w:fldChar w:fldCharType="end"/>
      </w:r>
      <w:bookmarkEnd w:id="98"/>
      <w:r>
        <w:rPr>
          <w:b/>
        </w:rPr>
        <w:t xml:space="preserve">  </w:t>
      </w:r>
      <w:r>
        <w:t>评估</w:t>
      </w:r>
      <w:r>
        <w:t>MCnebula</w:t>
      </w:r>
      <w:r>
        <w:t>涉及的</w:t>
      </w:r>
      <w:r>
        <w:t>R</w:t>
      </w:r>
      <w:r>
        <w:t>函数</w:t>
      </w:r>
    </w:p>
    <w:tbl>
      <w:tblPr>
        <w:tblW w:w="0" w:type="auto"/>
        <w:jc w:val="center"/>
        <w:tblLayout w:type="fixed"/>
        <w:tblLook w:val="04A0" w:firstRow="1" w:lastRow="0" w:firstColumn="1" w:lastColumn="0" w:noHBand="0" w:noVBand="1"/>
      </w:tblPr>
      <w:tblGrid>
        <w:gridCol w:w="2880"/>
        <w:gridCol w:w="5760"/>
      </w:tblGrid>
      <w:tr w:rsidR="00EC5BB5">
        <w:trPr>
          <w:tblHeader/>
          <w:jc w:val="center"/>
        </w:trPr>
        <w:tc>
          <w:tcPr>
            <w:tcW w:w="288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Function</w:t>
            </w:r>
          </w:p>
        </w:tc>
        <w:tc>
          <w:tcPr>
            <w:tcW w:w="57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88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msp_to_mgf</w:t>
            </w:r>
          </w:p>
        </w:tc>
        <w:tc>
          <w:tcPr>
            <w:tcW w:w="57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用于将.msp格式光谱文件转化为SIRIUS需求的.mgf</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formula_adduct_mass</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将分子式转化为各种加合离子类型，并计算Exact Mass</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get_adduct_mass</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计算加合离子的Exact Mass</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element_extract</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提取字符串分子式中的元素</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formula_reshape_with_adduct</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字符串分子式转变为各种加合离子</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collate_as_noise_pool</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提取为噪声峰的库</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tol_mergeEx</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根据Mass容差合并表格</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mass_shift</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根据正态分布随机偏移Mass</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spectrum_add_noise</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在光谱（data.frame）中添加噪声</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mgf_add_anno.gnps</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将.mgf格式化为GNPS服务器接受的.mgf格式</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simulate_gnps_quant</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模拟量化数据</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stat_classify</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统计归类结果</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stat_identification</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统计鉴定结果</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visualize_stat</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可视化统计结果</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visualize_statComplex</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合并可视化三重数据集</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visualize_comparison</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可视化比较结果</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visualize_summary</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多个水平上总结并可视化</w:t>
            </w:r>
          </w:p>
        </w:tc>
      </w:tr>
      <w:tr w:rsidR="00EC5BB5">
        <w:trPr>
          <w:jc w:val="center"/>
        </w:trPr>
        <w:tc>
          <w:tcPr>
            <w:tcW w:w="288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visualize_idRes</w:t>
            </w:r>
          </w:p>
        </w:tc>
        <w:tc>
          <w:tcPr>
            <w:tcW w:w="57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可视化鉴定结果</w:t>
            </w:r>
          </w:p>
        </w:tc>
      </w:tr>
      <w:tr w:rsidR="00EC5BB5">
        <w:trPr>
          <w:jc w:val="center"/>
        </w:trPr>
        <w:tc>
          <w:tcPr>
            <w:tcW w:w="288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57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bookmarkEnd w:id="97"/>
          </w:p>
        </w:tc>
      </w:tr>
    </w:tbl>
    <w:p w:rsidR="00EC5BB5" w:rsidRDefault="00CA0BDE">
      <w:pPr>
        <w:pStyle w:val="3"/>
      </w:pPr>
      <w:bookmarkStart w:id="99" w:name="_Toc40"/>
      <w:bookmarkStart w:id="100" w:name="mcnebula的拓展涉及的算法"/>
      <w:r>
        <w:t>5. MCnebula</w:t>
      </w:r>
      <w:r>
        <w:t>的拓展涉及的算法</w:t>
      </w:r>
      <w:bookmarkEnd w:id="99"/>
    </w:p>
    <w:p w:rsidR="00EC5BB5" w:rsidRDefault="00CA0BDE">
      <w:pPr>
        <w:pStyle w:val="4"/>
      </w:pPr>
      <w:bookmarkStart w:id="101" w:name="统计分析的算法"/>
      <w:r>
        <w:t xml:space="preserve">5.1 </w:t>
      </w:r>
      <w:r>
        <w:t>统计分析的算法</w:t>
      </w:r>
    </w:p>
    <w:p w:rsidR="00EC5BB5" w:rsidRDefault="00CA0BDE">
      <w:pPr>
        <w:pStyle w:val="FirstParagraph"/>
        <w:rPr>
          <w:lang w:eastAsia="zh-CN"/>
        </w:rPr>
      </w:pPr>
      <w:r>
        <w:t>   MCnebula</w:t>
      </w:r>
      <w:r>
        <w:t>整合了</w:t>
      </w:r>
      <w:r>
        <w:t xml:space="preserve"> ‘limma’ </w:t>
      </w:r>
      <w:r>
        <w:t>包（差异表达分析的</w:t>
      </w:r>
      <w:r>
        <w:t>R</w:t>
      </w:r>
      <w:r>
        <w:t>包，</w:t>
      </w:r>
      <w:r>
        <w:t>RNA-</w:t>
      </w:r>
      <w:r>
        <w:t>序列和微阵列的分析）中的函数（主要为：</w:t>
      </w:r>
      <w:r>
        <w:t xml:space="preserve"> ‘limma:</w:t>
      </w:r>
      <w:proofErr w:type="gramStart"/>
      <w:r>
        <w:t>:makeContrasts’</w:t>
      </w:r>
      <w:proofErr w:type="gramEnd"/>
      <w:r>
        <w:t xml:space="preserve"> , ‘limma::lmFit’ , ‘limma::eBayes’ </w:t>
      </w:r>
      <w:r>
        <w:t>），并将其打包用于代谢组学数据的差异分析</w:t>
      </w:r>
      <w:r>
        <w:rPr>
          <w:vertAlign w:val="superscript"/>
        </w:rPr>
        <w:t>[44]</w:t>
      </w:r>
      <w:r>
        <w:t xml:space="preserve"> </w:t>
      </w:r>
      <w:r>
        <w:t>。</w:t>
      </w:r>
      <w:r>
        <w:t>LC-MS</w:t>
      </w:r>
      <w:r>
        <w:t>的</w:t>
      </w:r>
      <w:r>
        <w:t xml:space="preserve"> ‘Features’ </w:t>
      </w:r>
      <w:r>
        <w:t>量化矩阵和基因表达矩阵是相似的，都有相应的解释变量（样品信息）和因变量（基因表达值或</w:t>
      </w:r>
      <w:r>
        <w:t xml:space="preserve"> ‘Features’ </w:t>
      </w:r>
      <w:r>
        <w:t>量化值），只是一个代表基因表达水平，另一个代表代谢物水平。</w:t>
      </w:r>
      <w:r>
        <w:rPr>
          <w:lang w:eastAsia="zh-CN"/>
        </w:rPr>
        <w:t>我们将</w:t>
      </w:r>
      <w:r>
        <w:rPr>
          <w:lang w:eastAsia="zh-CN"/>
        </w:rPr>
        <w:t xml:space="preserve"> ‘Features’ </w:t>
      </w:r>
      <w:r>
        <w:rPr>
          <w:lang w:eastAsia="zh-CN"/>
        </w:rPr>
        <w:t>的峰面积水平归一化，并对其进行转化（</w:t>
      </w:r>
      <w:r>
        <w:rPr>
          <w:lang w:eastAsia="zh-CN"/>
        </w:rPr>
        <w:t>log2</w:t>
      </w:r>
      <w:r>
        <w:rPr>
          <w:lang w:eastAsia="zh-CN"/>
        </w:rPr>
        <w:t>），利用样品的元数据信息建立设计矩阵和对比矩阵</w:t>
      </w:r>
      <w:r>
        <w:rPr>
          <w:vertAlign w:val="superscript"/>
          <w:lang w:eastAsia="zh-CN"/>
        </w:rPr>
        <w:t>[44]</w:t>
      </w:r>
      <w:r>
        <w:rPr>
          <w:lang w:eastAsia="zh-CN"/>
        </w:rPr>
        <w:t>；因此，即使数据本身与基因无关，也可以利用</w:t>
      </w:r>
      <w:r>
        <w:rPr>
          <w:lang w:eastAsia="zh-CN"/>
        </w:rPr>
        <w:t xml:space="preserve"> ‘limma’ </w:t>
      </w:r>
      <w:r>
        <w:rPr>
          <w:lang w:eastAsia="zh-CN"/>
        </w:rPr>
        <w:t>包的工具进行差异分析。</w:t>
      </w:r>
      <w:r>
        <w:rPr>
          <w:lang w:eastAsia="zh-CN"/>
        </w:rPr>
        <w:t xml:space="preserve">‘limma’ </w:t>
      </w:r>
      <w:r>
        <w:rPr>
          <w:lang w:eastAsia="zh-CN"/>
        </w:rPr>
        <w:t>是一个强大的使用线性模型进行差异分析的软件包，不仅可以处理解释变量为因子的简单实验设计（如对照组与模型组），而且可以处理解释变量为协变量的复杂实验设计（如包含时间序列的组）。然而，我们的打包方法只适合于实验设计：其中解释变量是因子变量，设计矩阵没有截点（代</w:t>
      </w:r>
      <w:r>
        <w:rPr>
          <w:lang w:eastAsia="zh-CN"/>
        </w:rPr>
        <w:lastRenderedPageBreak/>
        <w:t>码：</w:t>
      </w:r>
      <w:r>
        <w:rPr>
          <w:lang w:eastAsia="zh-CN"/>
        </w:rPr>
        <w:t xml:space="preserve"> ‘model.matrix(~ 0 + group)’)</w:t>
      </w:r>
      <w:r>
        <w:rPr>
          <w:vertAlign w:val="superscript"/>
          <w:lang w:eastAsia="zh-CN"/>
        </w:rPr>
        <w:t>[45]</w:t>
      </w:r>
      <w:r>
        <w:rPr>
          <w:lang w:eastAsia="zh-CN"/>
        </w:rPr>
        <w:t>。由于其简单的适用性，我们称其为</w:t>
      </w:r>
      <w:r>
        <w:rPr>
          <w:lang w:eastAsia="zh-CN"/>
        </w:rPr>
        <w:t xml:space="preserve"> ‘Binary comparison’</w:t>
      </w:r>
      <w:r>
        <w:rPr>
          <w:lang w:eastAsia="zh-CN"/>
        </w:rPr>
        <w:t>。我们的评估部分没有涉及它的评价（因为它不是本研究的主要部分），但我们在两个演示数据集中使用了它，并在一定程度上进行了验证：在血清数据集中，我们将我们获得的高排名的</w:t>
      </w:r>
      <w:r>
        <w:rPr>
          <w:lang w:eastAsia="zh-CN"/>
        </w:rPr>
        <w:t xml:space="preserve"> ‘Features’ </w:t>
      </w:r>
      <w:r>
        <w:rPr>
          <w:lang w:eastAsia="zh-CN"/>
        </w:rPr>
        <w:t>与</w:t>
      </w:r>
      <w:r>
        <w:rPr>
          <w:lang w:eastAsia="zh-CN"/>
        </w:rPr>
        <w:t>Wozniak</w:t>
      </w:r>
      <w:r>
        <w:rPr>
          <w:lang w:eastAsia="zh-CN"/>
        </w:rPr>
        <w:t>等人</w:t>
      </w:r>
      <w:r>
        <w:rPr>
          <w:vertAlign w:val="superscript"/>
          <w:lang w:eastAsia="zh-CN"/>
        </w:rPr>
        <w:t>[46]</w:t>
      </w:r>
      <w:r>
        <w:rPr>
          <w:lang w:eastAsia="zh-CN"/>
        </w:rPr>
        <w:t>的数据进行了比较（见：第三部分</w:t>
      </w:r>
      <w:r>
        <w:rPr>
          <w:lang w:eastAsia="zh-CN"/>
        </w:rPr>
        <w:t xml:space="preserve"> MCnebula</w:t>
      </w:r>
      <w:r>
        <w:rPr>
          <w:lang w:eastAsia="zh-CN"/>
        </w:rPr>
        <w:t>分析血清</w:t>
      </w:r>
      <w:proofErr w:type="gramStart"/>
      <w:r>
        <w:rPr>
          <w:lang w:eastAsia="zh-CN"/>
        </w:rPr>
        <w:t>代谢组</w:t>
      </w:r>
      <w:proofErr w:type="gramEnd"/>
      <w:r>
        <w:rPr>
          <w:lang w:eastAsia="zh-CN"/>
        </w:rPr>
        <w:t xml:space="preserve"> &gt; </w:t>
      </w:r>
      <w:r>
        <w:rPr>
          <w:lang w:eastAsia="zh-CN"/>
        </w:rPr>
        <w:t>二、结果）；在中药数据集中，我们将获得的高排名</w:t>
      </w:r>
      <w:r>
        <w:rPr>
          <w:lang w:eastAsia="zh-CN"/>
        </w:rPr>
        <w:t xml:space="preserve"> ‘Features’ </w:t>
      </w:r>
      <w:r>
        <w:rPr>
          <w:lang w:eastAsia="zh-CN"/>
        </w:rPr>
        <w:t>追溯到</w:t>
      </w:r>
      <w:r>
        <w:rPr>
          <w:lang w:eastAsia="zh-CN"/>
        </w:rPr>
        <w:t>EIC</w:t>
      </w:r>
      <w:r>
        <w:rPr>
          <w:lang w:eastAsia="zh-CN"/>
        </w:rPr>
        <w:t>图上（见：第四部分</w:t>
      </w:r>
      <w:r>
        <w:rPr>
          <w:lang w:eastAsia="zh-CN"/>
        </w:rPr>
        <w:t xml:space="preserve"> MCnebula</w:t>
      </w:r>
      <w:r>
        <w:rPr>
          <w:lang w:eastAsia="zh-CN"/>
        </w:rPr>
        <w:t>分析炮制中药</w:t>
      </w:r>
      <w:r>
        <w:rPr>
          <w:lang w:eastAsia="zh-CN"/>
        </w:rPr>
        <w:t xml:space="preserve"> &gt; </w:t>
      </w:r>
      <w:r>
        <w:rPr>
          <w:lang w:eastAsia="zh-CN"/>
        </w:rPr>
        <w:t>二、结果）。</w:t>
      </w:r>
    </w:p>
    <w:p w:rsidR="00EC5BB5" w:rsidRDefault="00CA0BDE">
      <w:pPr>
        <w:pStyle w:val="a0"/>
        <w:rPr>
          <w:lang w:eastAsia="zh-CN"/>
        </w:rPr>
      </w:pPr>
      <w:r>
        <w:rPr>
          <w:lang w:eastAsia="zh-CN"/>
        </w:rPr>
        <w:t xml:space="preserve">   </w:t>
      </w:r>
      <w:r>
        <w:rPr>
          <w:lang w:eastAsia="zh-CN"/>
        </w:rPr>
        <w:t>附</w:t>
      </w:r>
      <w:r>
        <w:rPr>
          <w:lang w:eastAsia="zh-CN"/>
        </w:rPr>
        <w:t>Law</w:t>
      </w:r>
      <w:r>
        <w:rPr>
          <w:lang w:eastAsia="zh-CN"/>
        </w:rPr>
        <w:t>等人关于设计矩阵的图示（其中两种类型）：</w:t>
      </w:r>
    </w:p>
    <w:p w:rsidR="00EC5BB5" w:rsidRDefault="00CA0BDE">
      <w:pPr>
        <w:jc w:val="center"/>
      </w:pPr>
      <w:r>
        <w:rPr>
          <w:noProof/>
          <w:lang w:eastAsia="zh-CN"/>
        </w:rPr>
        <w:drawing>
          <wp:inline distT="0" distB="0" distL="0" distR="0">
            <wp:extent cx="5669280" cy="3832225"/>
            <wp:effectExtent l="0" t="0" r="7620" b="635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8"/>
                    <a:stretch/>
                  </pic:blipFill>
                  <pic:spPr bwMode="auto">
                    <a:xfrm>
                      <a:off x="0" y="0"/>
                      <a:ext cx="78740" cy="53230"/>
                    </a:xfrm>
                    <a:prstGeom prst="rect">
                      <a:avLst/>
                    </a:prstGeom>
                    <a:noFill/>
                  </pic:spPr>
                </pic:pic>
              </a:graphicData>
            </a:graphic>
          </wp:inline>
        </w:drawing>
      </w:r>
    </w:p>
    <w:p w:rsidR="00EC5BB5" w:rsidRDefault="00CA0BDE">
      <w:pPr>
        <w:pStyle w:val="ImageCaption"/>
      </w:pPr>
      <w:r>
        <w:t>图</w:t>
      </w:r>
      <w:bookmarkStart w:id="102" w:name="modelmatrix1"/>
      <w:r>
        <w:fldChar w:fldCharType="begin"/>
      </w:r>
      <w:r>
        <w:instrText>SEQ fig \* Arabic</w:instrText>
      </w:r>
      <w:r>
        <w:fldChar w:fldCharType="separate"/>
      </w:r>
      <w:proofErr w:type="gramStart"/>
      <w:r>
        <w:t>4</w:t>
      </w:r>
      <w:r>
        <w:fldChar w:fldCharType="end"/>
      </w:r>
      <w:bookmarkEnd w:id="102"/>
      <w:r>
        <w:t xml:space="preserve"> Expected gene expression</w:t>
      </w:r>
      <w:proofErr w:type="gramEnd"/>
      <w:r>
        <w:t xml:space="preserve"> is modelled by a treatment factor.</w:t>
      </w:r>
    </w:p>
    <w:p w:rsidR="00EC5BB5" w:rsidRDefault="00CA0BDE">
      <w:pPr>
        <w:jc w:val="center"/>
      </w:pPr>
      <w:r>
        <w:rPr>
          <w:noProof/>
          <w:lang w:eastAsia="zh-CN"/>
        </w:rPr>
        <w:lastRenderedPageBreak/>
        <w:drawing>
          <wp:inline distT="0" distB="0" distL="0" distR="0">
            <wp:extent cx="5669280" cy="3598545"/>
            <wp:effectExtent l="0" t="0" r="7620" b="1905"/>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9"/>
                    <a:stretch/>
                  </pic:blipFill>
                  <pic:spPr bwMode="auto">
                    <a:xfrm>
                      <a:off x="0" y="0"/>
                      <a:ext cx="78740" cy="49982"/>
                    </a:xfrm>
                    <a:prstGeom prst="rect">
                      <a:avLst/>
                    </a:prstGeom>
                    <a:noFill/>
                  </pic:spPr>
                </pic:pic>
              </a:graphicData>
            </a:graphic>
          </wp:inline>
        </w:drawing>
      </w:r>
    </w:p>
    <w:p w:rsidR="00EC5BB5" w:rsidRDefault="00CA0BDE">
      <w:pPr>
        <w:pStyle w:val="ImageCaption"/>
      </w:pPr>
      <w:r>
        <w:t>图</w:t>
      </w:r>
      <w:bookmarkStart w:id="103" w:name="modelmatrix2"/>
      <w:r>
        <w:fldChar w:fldCharType="begin"/>
      </w:r>
      <w:r>
        <w:instrText>SEQ fig \* Arabic</w:instrText>
      </w:r>
      <w:r>
        <w:fldChar w:fldCharType="separate"/>
      </w:r>
      <w:r>
        <w:t>5</w:t>
      </w:r>
      <w:r>
        <w:fldChar w:fldCharType="end"/>
      </w:r>
      <w:bookmarkEnd w:id="103"/>
      <w:r>
        <w:t xml:space="preserve"> Expected gene expression is modelled by a group factor, where x1 is an indicator variable for healthy mice (x1 = 1 for healthy; 0 otherwise), and x2 is an indicator variable for sick mice (x2 = 1 for sick; 0 otherwise)</w:t>
      </w:r>
      <w:bookmarkEnd w:id="101"/>
    </w:p>
    <w:p w:rsidR="00EC5BB5" w:rsidRDefault="00CA0BDE">
      <w:pPr>
        <w:pStyle w:val="4"/>
        <w:rPr>
          <w:lang w:eastAsia="zh-CN"/>
        </w:rPr>
      </w:pPr>
      <w:bookmarkStart w:id="104" w:name="其他的算法"/>
      <w:r>
        <w:rPr>
          <w:lang w:eastAsia="zh-CN"/>
        </w:rPr>
        <w:t xml:space="preserve">5.2 </w:t>
      </w:r>
      <w:r>
        <w:rPr>
          <w:lang w:eastAsia="zh-CN"/>
        </w:rPr>
        <w:t>其他的算法</w:t>
      </w:r>
    </w:p>
    <w:p w:rsidR="00EC5BB5" w:rsidRDefault="00CA0BDE">
      <w:pPr>
        <w:pStyle w:val="FirstParagraph"/>
        <w:rPr>
          <w:lang w:eastAsia="zh-CN"/>
        </w:rPr>
      </w:pPr>
      <w:r>
        <w:rPr>
          <w:lang w:eastAsia="zh-CN"/>
        </w:rPr>
        <w:t xml:space="preserve">   </w:t>
      </w:r>
      <w:r>
        <w:rPr>
          <w:lang w:eastAsia="zh-CN"/>
        </w:rPr>
        <w:t>请参考表</w:t>
      </w:r>
      <w:hyperlink w:anchor="chemFinding">
        <w:r>
          <w:fldChar w:fldCharType="begin"/>
        </w:r>
        <w:r>
          <w:rPr>
            <w:lang w:eastAsia="zh-CN"/>
          </w:rPr>
          <w:instrText xml:space="preserve"> REF chemFinding \h</w:instrText>
        </w:r>
        <w:r>
          <w:fldChar w:fldCharType="separate"/>
        </w:r>
        <w:r>
          <w:rPr>
            <w:b/>
            <w:lang w:eastAsia="zh-CN"/>
          </w:rPr>
          <w:t>13</w:t>
        </w:r>
        <w:r>
          <w:fldChar w:fldCharType="end"/>
        </w:r>
      </w:hyperlink>
      <w:r>
        <w:rPr>
          <w:lang w:eastAsia="zh-CN"/>
        </w:rPr>
        <w:t>表</w:t>
      </w:r>
      <w:hyperlink w:anchor="metaAna">
        <w:r>
          <w:fldChar w:fldCharType="begin"/>
        </w:r>
        <w:r>
          <w:rPr>
            <w:lang w:eastAsia="zh-CN"/>
          </w:rPr>
          <w:instrText xml:space="preserve"> REF metaAna \h</w:instrText>
        </w:r>
        <w:r>
          <w:fldChar w:fldCharType="separate"/>
        </w:r>
        <w:r>
          <w:rPr>
            <w:b/>
            <w:lang w:eastAsia="zh-CN"/>
          </w:rPr>
          <w:t>14</w:t>
        </w:r>
        <w:r>
          <w:fldChar w:fldCharType="end"/>
        </w:r>
      </w:hyperlink>
      <w:r>
        <w:rPr>
          <w:lang w:eastAsia="zh-CN"/>
        </w:rPr>
        <w:t>。</w:t>
      </w:r>
      <w:bookmarkEnd w:id="78"/>
      <w:bookmarkEnd w:id="82"/>
      <w:bookmarkEnd w:id="100"/>
      <w:bookmarkEnd w:id="104"/>
    </w:p>
    <w:p w:rsidR="00EC5BB5" w:rsidRDefault="00CA0BDE">
      <w:pPr>
        <w:pStyle w:val="1"/>
        <w:rPr>
          <w:lang w:eastAsia="zh-CN"/>
        </w:rPr>
      </w:pPr>
      <w:bookmarkStart w:id="105" w:name="_Toc41"/>
      <w:bookmarkStart w:id="106" w:name="二结果-1"/>
      <w:r>
        <w:rPr>
          <w:lang w:eastAsia="zh-CN"/>
        </w:rPr>
        <w:t>二、结果</w:t>
      </w:r>
      <w:bookmarkEnd w:id="105"/>
    </w:p>
    <w:p w:rsidR="00EC5BB5" w:rsidRDefault="00CA0BDE">
      <w:pPr>
        <w:pStyle w:val="2"/>
        <w:rPr>
          <w:lang w:eastAsia="zh-CN"/>
        </w:rPr>
      </w:pPr>
      <w:bookmarkStart w:id="107" w:name="_Toc42"/>
      <w:bookmarkStart w:id="108" w:name="一mcnebula的评估"/>
      <w:r>
        <w:rPr>
          <w:lang w:eastAsia="zh-CN"/>
        </w:rPr>
        <w:t>（一）</w:t>
      </w:r>
      <w:r>
        <w:rPr>
          <w:lang w:eastAsia="zh-CN"/>
        </w:rPr>
        <w:t>MCnebula</w:t>
      </w:r>
      <w:r>
        <w:rPr>
          <w:lang w:eastAsia="zh-CN"/>
        </w:rPr>
        <w:t>的评估</w:t>
      </w:r>
      <w:bookmarkEnd w:id="107"/>
    </w:p>
    <w:p w:rsidR="00EC5BB5" w:rsidRDefault="00CA0BDE">
      <w:pPr>
        <w:pStyle w:val="3"/>
        <w:rPr>
          <w:lang w:eastAsia="zh-CN"/>
        </w:rPr>
      </w:pPr>
      <w:bookmarkStart w:id="109" w:name="_Toc43"/>
      <w:bookmarkStart w:id="110" w:name="功能评估"/>
      <w:r>
        <w:rPr>
          <w:lang w:eastAsia="zh-CN"/>
        </w:rPr>
        <w:t xml:space="preserve">1. </w:t>
      </w:r>
      <w:r>
        <w:rPr>
          <w:lang w:eastAsia="zh-CN"/>
        </w:rPr>
        <w:t>功能评估</w:t>
      </w:r>
      <w:bookmarkEnd w:id="109"/>
    </w:p>
    <w:p w:rsidR="00EC5BB5" w:rsidRDefault="00CA0BDE">
      <w:pPr>
        <w:pStyle w:val="FirstParagraph"/>
        <w:rPr>
          <w:lang w:eastAsia="zh-CN"/>
        </w:rPr>
      </w:pPr>
      <w:r>
        <w:rPr>
          <w:lang w:eastAsia="zh-CN"/>
        </w:rPr>
        <w:t>表</w:t>
      </w:r>
      <w:hyperlink w:anchor="subEval">
        <w:r>
          <w:fldChar w:fldCharType="begin"/>
        </w:r>
        <w:r>
          <w:rPr>
            <w:lang w:eastAsia="zh-CN"/>
          </w:rPr>
          <w:instrText xml:space="preserve"> REF subEval \h</w:instrText>
        </w:r>
        <w:r>
          <w:fldChar w:fldCharType="separate"/>
        </w:r>
        <w:r>
          <w:rPr>
            <w:b/>
            <w:lang w:eastAsia="zh-CN"/>
          </w:rPr>
          <w:t>12</w:t>
        </w:r>
        <w:r>
          <w:fldChar w:fldCharType="end"/>
        </w:r>
      </w:hyperlink>
      <w:r>
        <w:rPr>
          <w:lang w:eastAsia="zh-CN"/>
        </w:rPr>
        <w:t>为</w:t>
      </w:r>
      <w:r>
        <w:rPr>
          <w:lang w:eastAsia="zh-CN"/>
        </w:rPr>
        <w:t>MCnebula</w:t>
      </w:r>
      <w:r>
        <w:rPr>
          <w:lang w:eastAsia="zh-CN"/>
        </w:rPr>
        <w:t>与其他工具的功能性比较。就选择的涵盖识别、分类等指标的评估而言，</w:t>
      </w:r>
      <w:r>
        <w:rPr>
          <w:lang w:eastAsia="zh-CN"/>
        </w:rPr>
        <w:t>MCnebula</w:t>
      </w:r>
      <w:r>
        <w:rPr>
          <w:lang w:eastAsia="zh-CN"/>
        </w:rPr>
        <w:t>的适用范围更广。</w:t>
      </w:r>
    </w:p>
    <w:p w:rsidR="00EC5BB5" w:rsidRDefault="00EC5BB5">
      <w:pPr>
        <w:rPr>
          <w:lang w:eastAsia="zh-CN"/>
        </w:rPr>
        <w:sectPr w:rsidR="00EC5BB5">
          <w:type w:val="continuous"/>
          <w:pgSz w:w="11906" w:h="16838"/>
          <w:pgMar w:top="1134" w:right="850" w:bottom="1134" w:left="1701" w:header="709" w:footer="709" w:gutter="0"/>
          <w:cols w:space="720"/>
          <w:docGrid w:linePitch="360"/>
        </w:sectPr>
      </w:pPr>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lastRenderedPageBreak/>
        <w:t>表</w:t>
      </w:r>
      <w:r>
        <w:rPr>
          <w:b/>
        </w:rPr>
        <w:t xml:space="preserve"> </w:t>
      </w:r>
      <w:bookmarkStart w:id="111" w:name="subEval"/>
      <w:r>
        <w:rPr>
          <w:b/>
        </w:rPr>
        <w:fldChar w:fldCharType="begin"/>
      </w:r>
      <w:r>
        <w:rPr>
          <w:b/>
        </w:rPr>
        <w:instrText>SEQ tab \* Arabic</w:instrText>
      </w:r>
      <w:r>
        <w:rPr>
          <w:b/>
        </w:rPr>
        <w:fldChar w:fldCharType="separate"/>
      </w:r>
      <w:r>
        <w:rPr>
          <w:b/>
        </w:rPr>
        <w:t>12</w:t>
      </w:r>
      <w:r>
        <w:rPr>
          <w:b/>
        </w:rPr>
        <w:fldChar w:fldCharType="end"/>
      </w:r>
      <w:bookmarkEnd w:id="111"/>
      <w:r>
        <w:rPr>
          <w:b/>
        </w:rPr>
        <w:t xml:space="preserve">  </w:t>
      </w:r>
      <w:r>
        <w:t>MCnebula</w:t>
      </w:r>
      <w:r>
        <w:t>和其他工具的功能比较</w:t>
      </w:r>
    </w:p>
    <w:tbl>
      <w:tblPr>
        <w:tblW w:w="0" w:type="auto"/>
        <w:jc w:val="center"/>
        <w:tblLayout w:type="fixed"/>
        <w:tblLook w:val="04A0" w:firstRow="1" w:lastRow="0" w:firstColumn="1" w:lastColumn="0" w:noHBand="0" w:noVBand="1"/>
      </w:tblPr>
      <w:tblGrid>
        <w:gridCol w:w="2356"/>
        <w:gridCol w:w="2356"/>
        <w:gridCol w:w="1178"/>
        <w:gridCol w:w="1178"/>
        <w:gridCol w:w="1178"/>
        <w:gridCol w:w="1178"/>
        <w:gridCol w:w="1178"/>
        <w:gridCol w:w="1178"/>
        <w:gridCol w:w="1178"/>
      </w:tblGrid>
      <w:tr w:rsidR="00EC5BB5">
        <w:trPr>
          <w:tblHeader/>
          <w:jc w:val="center"/>
        </w:trPr>
        <w:tc>
          <w:tcPr>
            <w:tcW w:w="2356"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Group</w:t>
            </w:r>
          </w:p>
        </w:tc>
        <w:tc>
          <w:tcPr>
            <w:tcW w:w="2356"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Item</w:t>
            </w:r>
          </w:p>
        </w:tc>
        <w:tc>
          <w:tcPr>
            <w:tcW w:w="117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MCnebula</w:t>
            </w:r>
          </w:p>
        </w:tc>
        <w:tc>
          <w:tcPr>
            <w:tcW w:w="117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SIRIUS</w:t>
            </w:r>
          </w:p>
        </w:tc>
        <w:tc>
          <w:tcPr>
            <w:tcW w:w="117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GNPS</w:t>
            </w:r>
          </w:p>
        </w:tc>
        <w:tc>
          <w:tcPr>
            <w:tcW w:w="117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MZmine</w:t>
            </w:r>
          </w:p>
        </w:tc>
        <w:tc>
          <w:tcPr>
            <w:tcW w:w="117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XCMS</w:t>
            </w:r>
          </w:p>
        </w:tc>
        <w:tc>
          <w:tcPr>
            <w:tcW w:w="117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MetaboAnalyst</w:t>
            </w:r>
          </w:p>
        </w:tc>
        <w:tc>
          <w:tcPr>
            <w:tcW w:w="117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MS-DIAL</w:t>
            </w:r>
          </w:p>
        </w:tc>
      </w:tr>
      <w:tr w:rsidR="00EC5BB5">
        <w:trPr>
          <w:jc w:val="center"/>
        </w:trPr>
        <w:tc>
          <w:tcPr>
            <w:tcW w:w="2356"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Identificaiton</w:t>
            </w:r>
          </w:p>
        </w:tc>
        <w:tc>
          <w:tcPr>
            <w:tcW w:w="2356"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MS1</w:t>
            </w:r>
          </w:p>
        </w:tc>
        <w:tc>
          <w:tcPr>
            <w:tcW w:w="117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Library match</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Machine prediction</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Classifying</w:t>
            </w: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Structure based</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MS/MS based</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Select classes</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Visualize dataset</w:t>
            </w: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Spectral based</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Classes based</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Indepth annotation</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Others</w:t>
            </w: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Preprocessing</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Statistics</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Path enrichment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Report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Usage</w:t>
            </w:r>
          </w:p>
        </w:tc>
        <w:tc>
          <w:tcPr>
            <w:tcW w:w="235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Availability</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356"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EC5BB5">
            <w:pPr>
              <w:keepNext/>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356"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Difficulty</w:t>
            </w:r>
          </w:p>
        </w:tc>
        <w:tc>
          <w:tcPr>
            <w:tcW w:w="117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17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12958" w:type="dxa"/>
            <w:gridSpan w:val="9"/>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以上*表示功能的齐全性或完善性，-表示不存在该功能</w:t>
            </w:r>
          </w:p>
        </w:tc>
      </w:tr>
      <w:bookmarkEnd w:id="110"/>
    </w:tbl>
    <w:p w:rsidR="00EC5BB5" w:rsidRDefault="00EC5BB5">
      <w:pPr>
        <w:rPr>
          <w:lang w:eastAsia="zh-CN"/>
        </w:rPr>
        <w:sectPr w:rsidR="00EC5BB5">
          <w:type w:val="oddPage"/>
          <w:pgSz w:w="16838" w:h="11906" w:orient="landscape"/>
          <w:pgMar w:top="1134" w:right="850" w:bottom="1134" w:left="1701" w:header="709" w:footer="709" w:gutter="0"/>
          <w:cols w:space="720"/>
          <w:docGrid w:linePitch="360"/>
        </w:sectPr>
      </w:pPr>
    </w:p>
    <w:p w:rsidR="00EC5BB5" w:rsidRDefault="00CA0BDE">
      <w:pPr>
        <w:pStyle w:val="3"/>
        <w:rPr>
          <w:lang w:eastAsia="zh-CN"/>
        </w:rPr>
      </w:pPr>
      <w:bookmarkStart w:id="112" w:name="_Toc44"/>
      <w:bookmarkStart w:id="113" w:name="归类准确度评估"/>
      <w:r>
        <w:rPr>
          <w:lang w:eastAsia="zh-CN"/>
        </w:rPr>
        <w:lastRenderedPageBreak/>
        <w:t xml:space="preserve">2. </w:t>
      </w:r>
      <w:r>
        <w:rPr>
          <w:lang w:eastAsia="zh-CN"/>
        </w:rPr>
        <w:t>归类准确度评估</w:t>
      </w:r>
      <w:bookmarkEnd w:id="112"/>
    </w:p>
    <w:p w:rsidR="00EC5BB5" w:rsidRDefault="00CA0BDE">
      <w:pPr>
        <w:pStyle w:val="FirstParagraph"/>
        <w:rPr>
          <w:lang w:eastAsia="zh-CN"/>
        </w:rPr>
      </w:pPr>
      <w:r>
        <w:rPr>
          <w:lang w:eastAsia="zh-CN"/>
        </w:rPr>
        <w:t xml:space="preserve">   </w:t>
      </w:r>
      <w:r>
        <w:rPr>
          <w:lang w:eastAsia="zh-CN"/>
        </w:rPr>
        <w:t>我们使用一个公开的参考光谱库来评估</w:t>
      </w:r>
      <w:r>
        <w:rPr>
          <w:lang w:eastAsia="zh-CN"/>
        </w:rPr>
        <w:t>MCnebula</w:t>
      </w:r>
      <w:r>
        <w:rPr>
          <w:lang w:eastAsia="zh-CN"/>
        </w:rPr>
        <w:t>的分类准确性。直接使用这种参考光谱</w:t>
      </w:r>
      <w:proofErr w:type="gramStart"/>
      <w:r>
        <w:rPr>
          <w:lang w:eastAsia="zh-CN"/>
        </w:rPr>
        <w:t>库可能</w:t>
      </w:r>
      <w:proofErr w:type="gramEnd"/>
      <w:r>
        <w:rPr>
          <w:lang w:eastAsia="zh-CN"/>
        </w:rPr>
        <w:t>会导致评估过程中的过度拟合。我们采取了模拟噪声的方法来消除这一后果。模拟噪声，即在参考光谱中加入无效的噪声数据或对现有数据进行数字移位，也模拟了类似于真实场景的数据采集：由于采集条件不同，真实情况下的光谱数据与参考光谱相比会有更多的噪声。通过在参考光谱库中加入噪声，我们现在有三个数据</w:t>
      </w:r>
      <w:proofErr w:type="gramStart"/>
      <w:r>
        <w:rPr>
          <w:lang w:eastAsia="zh-CN"/>
        </w:rPr>
        <w:t>集用于</w:t>
      </w:r>
      <w:proofErr w:type="gramEnd"/>
      <w:r>
        <w:rPr>
          <w:lang w:eastAsia="zh-CN"/>
        </w:rPr>
        <w:t>评估（</w:t>
      </w:r>
      <w:r>
        <w:rPr>
          <w:lang w:eastAsia="zh-CN"/>
        </w:rPr>
        <w:t>Origin dataset</w:t>
      </w:r>
      <w:r>
        <w:rPr>
          <w:lang w:eastAsia="zh-CN"/>
        </w:rPr>
        <w:t>、</w:t>
      </w:r>
      <w:r>
        <w:rPr>
          <w:lang w:eastAsia="zh-CN"/>
        </w:rPr>
        <w:t>Medium noise dataset</w:t>
      </w:r>
      <w:r>
        <w:rPr>
          <w:lang w:eastAsia="zh-CN"/>
        </w:rPr>
        <w:t>、</w:t>
      </w:r>
      <w:r>
        <w:rPr>
          <w:lang w:eastAsia="zh-CN"/>
        </w:rPr>
        <w:t>High noise dataset</w:t>
      </w:r>
      <w:r>
        <w:rPr>
          <w:lang w:eastAsia="zh-CN"/>
        </w:rPr>
        <w:t>）（</w:t>
      </w:r>
      <w:r>
        <w:rPr>
          <w:lang w:eastAsia="zh-CN"/>
        </w:rPr>
        <w:t>7524</w:t>
      </w:r>
      <w:r>
        <w:rPr>
          <w:lang w:eastAsia="zh-CN"/>
        </w:rPr>
        <w:t>个化合物（光谱））。所有这三个数据集都使用</w:t>
      </w:r>
      <w:r>
        <w:rPr>
          <w:lang w:eastAsia="zh-CN"/>
        </w:rPr>
        <w:t>MCnebula</w:t>
      </w:r>
      <w:r>
        <w:rPr>
          <w:lang w:eastAsia="zh-CN"/>
        </w:rPr>
        <w:t>进行分析。由于参考光谱中化合物的丰富性，对于</w:t>
      </w:r>
      <w:r>
        <w:rPr>
          <w:lang w:eastAsia="zh-CN"/>
        </w:rPr>
        <w:t>Origin dataset</w:t>
      </w:r>
      <w:r>
        <w:rPr>
          <w:lang w:eastAsia="zh-CN"/>
        </w:rPr>
        <w:t>，我们通过使用</w:t>
      </w:r>
      <w:r>
        <w:rPr>
          <w:lang w:eastAsia="zh-CN"/>
        </w:rPr>
        <w:t>ABC</w:t>
      </w:r>
      <w:r>
        <w:rPr>
          <w:lang w:eastAsia="zh-CN"/>
        </w:rPr>
        <w:t>选择算法共获得了</w:t>
      </w:r>
      <w:r>
        <w:rPr>
          <w:lang w:eastAsia="zh-CN"/>
        </w:rPr>
        <w:t>152</w:t>
      </w:r>
      <w:r>
        <w:rPr>
          <w:lang w:eastAsia="zh-CN"/>
        </w:rPr>
        <w:t>个化学类（每个化学类都有一个相应的待评估化合物）。这</w:t>
      </w:r>
      <w:r>
        <w:rPr>
          <w:lang w:eastAsia="zh-CN"/>
        </w:rPr>
        <w:t>152</w:t>
      </w:r>
      <w:r>
        <w:rPr>
          <w:lang w:eastAsia="zh-CN"/>
        </w:rPr>
        <w:t>个化学类别包括根据优势（主导）结构提炼的化学类别和根据</w:t>
      </w:r>
      <w:proofErr w:type="gramStart"/>
      <w:r>
        <w:rPr>
          <w:lang w:eastAsia="zh-CN"/>
        </w:rPr>
        <w:t>亚结构</w:t>
      </w:r>
      <w:proofErr w:type="gramEnd"/>
      <w:r>
        <w:rPr>
          <w:lang w:eastAsia="zh-CN"/>
        </w:rPr>
        <w:t>提炼的化学类别。为了便于与其他方法进行比较，我们只选择了可能是主导结构的化学类进行评价。有</w:t>
      </w:r>
      <w:r>
        <w:rPr>
          <w:lang w:eastAsia="zh-CN"/>
        </w:rPr>
        <w:t>37</w:t>
      </w:r>
      <w:r>
        <w:rPr>
          <w:lang w:eastAsia="zh-CN"/>
        </w:rPr>
        <w:t>个这样的化学类别被选中进行评估。为了更客观地评价</w:t>
      </w:r>
      <w:r>
        <w:rPr>
          <w:lang w:eastAsia="zh-CN"/>
        </w:rPr>
        <w:t>MCnebula</w:t>
      </w:r>
      <w:r>
        <w:rPr>
          <w:lang w:eastAsia="zh-CN"/>
        </w:rPr>
        <w:t>，我们选择了</w:t>
      </w:r>
      <w:r>
        <w:rPr>
          <w:lang w:eastAsia="zh-CN"/>
        </w:rPr>
        <w:t>GNPS</w:t>
      </w:r>
      <w:r>
        <w:rPr>
          <w:lang w:eastAsia="zh-CN"/>
        </w:rPr>
        <w:t>（</w:t>
      </w:r>
      <w:r>
        <w:rPr>
          <w:lang w:eastAsia="zh-CN"/>
        </w:rPr>
        <w:t>Global Natural Products Social Molecular Networking</w:t>
      </w:r>
      <w:r>
        <w:rPr>
          <w:lang w:eastAsia="zh-CN"/>
        </w:rPr>
        <w:t>）提供的分子网络，工作流包含基于特征的分子网络（</w:t>
      </w:r>
      <w:r>
        <w:rPr>
          <w:lang w:eastAsia="zh-CN"/>
        </w:rPr>
        <w:t>FBMN</w:t>
      </w:r>
      <w:r>
        <w:rPr>
          <w:lang w:eastAsia="zh-CN"/>
        </w:rPr>
        <w:t>，</w:t>
      </w:r>
      <w:r>
        <w:rPr>
          <w:lang w:eastAsia="zh-CN"/>
        </w:rPr>
        <w:t>Feature-based Molecular Networking</w:t>
      </w:r>
      <w:r>
        <w:rPr>
          <w:lang w:eastAsia="zh-CN"/>
        </w:rPr>
        <w:t>）和</w:t>
      </w:r>
      <w:r>
        <w:rPr>
          <w:lang w:eastAsia="zh-CN"/>
        </w:rPr>
        <w:t>MolNetEnhancer</w:t>
      </w:r>
      <w:r>
        <w:rPr>
          <w:lang w:eastAsia="zh-CN"/>
        </w:rPr>
        <w:t>模块，作为提供质谱数据的可视化聚类分析的基准方法。</w:t>
      </w:r>
      <w:r>
        <w:rPr>
          <w:lang w:eastAsia="zh-CN"/>
        </w:rPr>
        <w:t>GNPS</w:t>
      </w:r>
      <w:r>
        <w:rPr>
          <w:lang w:eastAsia="zh-CN"/>
        </w:rPr>
        <w:t>是一种典型的、流行的基于光谱库的质谱注释方法。原则上，它首先通过与公共光谱库进行镜像匹配来计算光谱相似度，识别出具有准确化学结构的化合物，然后根据注释的化学结构确定化学类别。</w:t>
      </w:r>
    </w:p>
    <w:p w:rsidR="00EC5BB5" w:rsidRDefault="00CA0BDE">
      <w:pPr>
        <w:pStyle w:val="a0"/>
        <w:rPr>
          <w:lang w:eastAsia="zh-CN"/>
        </w:rPr>
      </w:pPr>
      <w:r>
        <w:rPr>
          <w:lang w:eastAsia="zh-CN"/>
        </w:rPr>
        <w:t xml:space="preserve">   </w:t>
      </w:r>
      <w:r>
        <w:rPr>
          <w:lang w:eastAsia="zh-CN"/>
        </w:rPr>
        <w:t>我们将这三个数据集上传到</w:t>
      </w:r>
      <w:r>
        <w:rPr>
          <w:lang w:eastAsia="zh-CN"/>
        </w:rPr>
        <w:t>GNPS</w:t>
      </w:r>
      <w:r>
        <w:rPr>
          <w:lang w:eastAsia="zh-CN"/>
        </w:rPr>
        <w:t>服务器，然后获得结果并用于评估。对于</w:t>
      </w:r>
      <w:r>
        <w:rPr>
          <w:lang w:eastAsia="zh-CN"/>
        </w:rPr>
        <w:t>Origin dataset</w:t>
      </w:r>
      <w:r>
        <w:rPr>
          <w:lang w:eastAsia="zh-CN"/>
        </w:rPr>
        <w:t>，</w:t>
      </w:r>
      <w:r>
        <w:rPr>
          <w:lang w:eastAsia="zh-CN"/>
        </w:rPr>
        <w:t>GNPS</w:t>
      </w:r>
      <w:r>
        <w:rPr>
          <w:lang w:eastAsia="zh-CN"/>
        </w:rPr>
        <w:t>总共得出了</w:t>
      </w:r>
      <w:r>
        <w:rPr>
          <w:lang w:eastAsia="zh-CN"/>
        </w:rPr>
        <w:t>44</w:t>
      </w:r>
      <w:r>
        <w:rPr>
          <w:lang w:eastAsia="zh-CN"/>
        </w:rPr>
        <w:t>个化学类别（与</w:t>
      </w:r>
      <w:r>
        <w:rPr>
          <w:lang w:eastAsia="zh-CN"/>
        </w:rPr>
        <w:t>MCnebula</w:t>
      </w:r>
      <w:r>
        <w:rPr>
          <w:lang w:eastAsia="zh-CN"/>
        </w:rPr>
        <w:t>平行，每个化学类别至少有</w:t>
      </w:r>
      <w:r>
        <w:rPr>
          <w:lang w:eastAsia="zh-CN"/>
        </w:rPr>
        <w:t>50</w:t>
      </w:r>
      <w:r>
        <w:rPr>
          <w:lang w:eastAsia="zh-CN"/>
        </w:rPr>
        <w:t>个化合物）。总共有</w:t>
      </w:r>
      <w:r>
        <w:rPr>
          <w:lang w:eastAsia="zh-CN"/>
        </w:rPr>
        <w:t>19</w:t>
      </w:r>
      <w:r>
        <w:rPr>
          <w:lang w:eastAsia="zh-CN"/>
        </w:rPr>
        <w:t>个共同的类别。这些类别被选来比较</w:t>
      </w:r>
      <w:r>
        <w:rPr>
          <w:lang w:eastAsia="zh-CN"/>
        </w:rPr>
        <w:t>MCnebula</w:t>
      </w:r>
      <w:r>
        <w:rPr>
          <w:lang w:eastAsia="zh-CN"/>
        </w:rPr>
        <w:t>和</w:t>
      </w:r>
      <w:r>
        <w:rPr>
          <w:lang w:eastAsia="zh-CN"/>
        </w:rPr>
        <w:t>GNPS</w:t>
      </w:r>
      <w:r>
        <w:rPr>
          <w:lang w:eastAsia="zh-CN"/>
        </w:rPr>
        <w:t>在分类数量、稳定性和相对错误率方面的准确度。在分类数量方面，</w:t>
      </w:r>
      <w:r>
        <w:rPr>
          <w:lang w:eastAsia="zh-CN"/>
        </w:rPr>
        <w:t>MCnebula</w:t>
      </w:r>
      <w:r>
        <w:rPr>
          <w:lang w:eastAsia="zh-CN"/>
        </w:rPr>
        <w:t>在三个数据集中的表现优于</w:t>
      </w:r>
      <w:r>
        <w:rPr>
          <w:lang w:eastAsia="zh-CN"/>
        </w:rPr>
        <w:t>GNPS</w:t>
      </w:r>
      <w:r>
        <w:rPr>
          <w:lang w:eastAsia="zh-CN"/>
        </w:rPr>
        <w:t>（</w:t>
      </w:r>
      <w:r>
        <w:rPr>
          <w:lang w:eastAsia="zh-CN"/>
        </w:rPr>
        <w:t>MCnebula</w:t>
      </w:r>
      <w:r>
        <w:rPr>
          <w:lang w:eastAsia="zh-CN"/>
        </w:rPr>
        <w:t>：</w:t>
      </w:r>
      <w:r>
        <w:rPr>
          <w:lang w:eastAsia="zh-CN"/>
        </w:rPr>
        <w:t>199</w:t>
      </w:r>
      <w:r>
        <w:rPr>
          <w:lang w:eastAsia="zh-CN"/>
        </w:rPr>
        <w:t>，</w:t>
      </w:r>
      <w:r>
        <w:rPr>
          <w:lang w:eastAsia="zh-CN"/>
        </w:rPr>
        <w:t>178</w:t>
      </w:r>
      <w:r>
        <w:rPr>
          <w:lang w:eastAsia="zh-CN"/>
        </w:rPr>
        <w:t>，</w:t>
      </w:r>
      <w:r>
        <w:rPr>
          <w:lang w:eastAsia="zh-CN"/>
        </w:rPr>
        <w:t>160</w:t>
      </w:r>
      <w:r>
        <w:rPr>
          <w:lang w:eastAsia="zh-CN"/>
        </w:rPr>
        <w:t>；</w:t>
      </w:r>
      <w:r>
        <w:rPr>
          <w:lang w:eastAsia="zh-CN"/>
        </w:rPr>
        <w:t>GNPS</w:t>
      </w:r>
      <w:r>
        <w:rPr>
          <w:lang w:eastAsia="zh-CN"/>
        </w:rPr>
        <w:t>：</w:t>
      </w:r>
      <w:r>
        <w:rPr>
          <w:lang w:eastAsia="zh-CN"/>
        </w:rPr>
        <w:t>162</w:t>
      </w:r>
      <w:r>
        <w:rPr>
          <w:lang w:eastAsia="zh-CN"/>
        </w:rPr>
        <w:t>，</w:t>
      </w:r>
      <w:r>
        <w:rPr>
          <w:lang w:eastAsia="zh-CN"/>
        </w:rPr>
        <w:t>95</w:t>
      </w:r>
      <w:r>
        <w:rPr>
          <w:lang w:eastAsia="zh-CN"/>
        </w:rPr>
        <w:t>，</w:t>
      </w:r>
      <w:r>
        <w:rPr>
          <w:lang w:eastAsia="zh-CN"/>
        </w:rPr>
        <w:t>81</w:t>
      </w:r>
      <w:r>
        <w:rPr>
          <w:lang w:eastAsia="zh-CN"/>
        </w:rPr>
        <w:t>）（图</w:t>
      </w:r>
      <w:hyperlink w:anchor="accuracy">
        <w:r>
          <w:fldChar w:fldCharType="begin"/>
        </w:r>
        <w:r>
          <w:rPr>
            <w:lang w:eastAsia="zh-CN"/>
          </w:rPr>
          <w:instrText xml:space="preserve"> REF accuracy \h</w:instrText>
        </w:r>
        <w:r>
          <w:fldChar w:fldCharType="separate"/>
        </w:r>
        <w:r>
          <w:rPr>
            <w:lang w:eastAsia="zh-CN"/>
          </w:rPr>
          <w:t>6</w:t>
        </w:r>
        <w:r>
          <w:fldChar w:fldCharType="end"/>
        </w:r>
      </w:hyperlink>
      <w:r>
        <w:rPr>
          <w:lang w:eastAsia="zh-CN"/>
        </w:rPr>
        <w:t>a</w:t>
      </w:r>
      <w:r>
        <w:rPr>
          <w:lang w:eastAsia="zh-CN"/>
        </w:rPr>
        <w:t>）。在加入噪声后的分类稳定性方面，</w:t>
      </w:r>
      <w:r>
        <w:rPr>
          <w:lang w:eastAsia="zh-CN"/>
        </w:rPr>
        <w:t>MCnebula</w:t>
      </w:r>
      <w:r>
        <w:rPr>
          <w:lang w:eastAsia="zh-CN"/>
        </w:rPr>
        <w:t>在两个数据集上的表现优于</w:t>
      </w:r>
      <w:r>
        <w:rPr>
          <w:lang w:eastAsia="zh-CN"/>
        </w:rPr>
        <w:t>GNPS</w:t>
      </w:r>
      <w:r>
        <w:rPr>
          <w:lang w:eastAsia="zh-CN"/>
        </w:rPr>
        <w:t>（</w:t>
      </w:r>
      <w:r>
        <w:rPr>
          <w:lang w:eastAsia="zh-CN"/>
        </w:rPr>
        <w:t>MCnebula</w:t>
      </w:r>
      <w:r>
        <w:rPr>
          <w:lang w:eastAsia="zh-CN"/>
        </w:rPr>
        <w:t>：</w:t>
      </w:r>
      <w:r>
        <w:rPr>
          <w:lang w:eastAsia="zh-CN"/>
        </w:rPr>
        <w:t>10.5%</w:t>
      </w:r>
      <w:r>
        <w:rPr>
          <w:lang w:eastAsia="zh-CN"/>
        </w:rPr>
        <w:t>，</w:t>
      </w:r>
      <w:r>
        <w:rPr>
          <w:lang w:eastAsia="zh-CN"/>
        </w:rPr>
        <w:t>19.8%</w:t>
      </w:r>
      <w:r>
        <w:rPr>
          <w:lang w:eastAsia="zh-CN"/>
        </w:rPr>
        <w:t>；</w:t>
      </w:r>
      <w:r>
        <w:rPr>
          <w:lang w:eastAsia="zh-CN"/>
        </w:rPr>
        <w:t>GNPS</w:t>
      </w:r>
      <w:r>
        <w:rPr>
          <w:lang w:eastAsia="zh-CN"/>
        </w:rPr>
        <w:t>：</w:t>
      </w:r>
      <w:r>
        <w:rPr>
          <w:lang w:eastAsia="zh-CN"/>
        </w:rPr>
        <w:t>41.7%</w:t>
      </w:r>
      <w:r>
        <w:rPr>
          <w:lang w:eastAsia="zh-CN"/>
        </w:rPr>
        <w:t>，</w:t>
      </w:r>
      <w:r>
        <w:rPr>
          <w:lang w:eastAsia="zh-CN"/>
        </w:rPr>
        <w:t>50.1%</w:t>
      </w:r>
      <w:r>
        <w:rPr>
          <w:lang w:eastAsia="zh-CN"/>
        </w:rPr>
        <w:t>）（图</w:t>
      </w:r>
      <w:hyperlink w:anchor="accuracy">
        <w:r>
          <w:fldChar w:fldCharType="begin"/>
        </w:r>
        <w:r>
          <w:rPr>
            <w:lang w:eastAsia="zh-CN"/>
          </w:rPr>
          <w:instrText xml:space="preserve"> REF accuracy \h</w:instrText>
        </w:r>
        <w:r>
          <w:fldChar w:fldCharType="separate"/>
        </w:r>
        <w:r>
          <w:rPr>
            <w:lang w:eastAsia="zh-CN"/>
          </w:rPr>
          <w:t>6</w:t>
        </w:r>
        <w:r>
          <w:fldChar w:fldCharType="end"/>
        </w:r>
      </w:hyperlink>
      <w:r>
        <w:rPr>
          <w:lang w:eastAsia="zh-CN"/>
        </w:rPr>
        <w:t>a</w:t>
      </w:r>
      <w:r>
        <w:rPr>
          <w:lang w:eastAsia="zh-CN"/>
        </w:rPr>
        <w:t>）。对于最后一个指标，为了评估分类的性能，它结合了稳定性的水平来计算相对错误率，而不是绝对错误率。相对错误率更好地模拟了实际应用于</w:t>
      </w:r>
      <w:r>
        <w:rPr>
          <w:lang w:eastAsia="zh-CN"/>
        </w:rPr>
        <w:t>LC-MS/MS</w:t>
      </w:r>
      <w:r>
        <w:rPr>
          <w:lang w:eastAsia="zh-CN"/>
        </w:rPr>
        <w:t>分析的情况，因为实际的光谱数据不仅包含噪声，还包含许多无法通过光谱匹配识别的未知化合物。在这种情况下，</w:t>
      </w:r>
      <w:r>
        <w:rPr>
          <w:lang w:eastAsia="zh-CN"/>
        </w:rPr>
        <w:t>MCnebula</w:t>
      </w:r>
      <w:r>
        <w:rPr>
          <w:lang w:eastAsia="zh-CN"/>
        </w:rPr>
        <w:t>在三个数据集的相对错误率评估中优于</w:t>
      </w:r>
      <w:r>
        <w:rPr>
          <w:lang w:eastAsia="zh-CN"/>
        </w:rPr>
        <w:t>GNPS</w:t>
      </w:r>
      <w:r>
        <w:rPr>
          <w:lang w:eastAsia="zh-CN"/>
        </w:rPr>
        <w:t>（</w:t>
      </w:r>
      <w:r>
        <w:rPr>
          <w:lang w:eastAsia="zh-CN"/>
        </w:rPr>
        <w:t>MCnebula</w:t>
      </w:r>
      <w:r>
        <w:rPr>
          <w:lang w:eastAsia="zh-CN"/>
        </w:rPr>
        <w:t>：</w:t>
      </w:r>
      <w:r>
        <w:rPr>
          <w:lang w:eastAsia="zh-CN"/>
        </w:rPr>
        <w:t>30.2%</w:t>
      </w:r>
      <w:r>
        <w:rPr>
          <w:lang w:eastAsia="zh-CN"/>
        </w:rPr>
        <w:t>、</w:t>
      </w:r>
      <w:r>
        <w:rPr>
          <w:lang w:eastAsia="zh-CN"/>
        </w:rPr>
        <w:t>32.9%</w:t>
      </w:r>
      <w:r>
        <w:rPr>
          <w:lang w:eastAsia="zh-CN"/>
        </w:rPr>
        <w:t>、</w:t>
      </w:r>
      <w:r>
        <w:rPr>
          <w:lang w:eastAsia="zh-CN"/>
        </w:rPr>
        <w:t>32.6%</w:t>
      </w:r>
      <w:r>
        <w:rPr>
          <w:lang w:eastAsia="zh-CN"/>
        </w:rPr>
        <w:t>；</w:t>
      </w:r>
      <w:r>
        <w:rPr>
          <w:lang w:eastAsia="zh-CN"/>
        </w:rPr>
        <w:t>GNPS</w:t>
      </w:r>
      <w:r>
        <w:rPr>
          <w:lang w:eastAsia="zh-CN"/>
        </w:rPr>
        <w:t>：</w:t>
      </w:r>
      <w:r>
        <w:rPr>
          <w:lang w:eastAsia="zh-CN"/>
        </w:rPr>
        <w:t>51.9%</w:t>
      </w:r>
      <w:r>
        <w:rPr>
          <w:lang w:eastAsia="zh-CN"/>
        </w:rPr>
        <w:t>、</w:t>
      </w:r>
      <w:r>
        <w:rPr>
          <w:lang w:eastAsia="zh-CN"/>
        </w:rPr>
        <w:t>48.8%</w:t>
      </w:r>
      <w:r>
        <w:rPr>
          <w:lang w:eastAsia="zh-CN"/>
        </w:rPr>
        <w:t>、</w:t>
      </w:r>
      <w:r>
        <w:rPr>
          <w:lang w:eastAsia="zh-CN"/>
        </w:rPr>
        <w:t>47.6%</w:t>
      </w:r>
      <w:r>
        <w:rPr>
          <w:lang w:eastAsia="zh-CN"/>
        </w:rPr>
        <w:t>）（图</w:t>
      </w:r>
      <w:hyperlink w:anchor="accuracy">
        <w:r>
          <w:fldChar w:fldCharType="begin"/>
        </w:r>
        <w:r>
          <w:rPr>
            <w:lang w:eastAsia="zh-CN"/>
          </w:rPr>
          <w:instrText xml:space="preserve"> REF accuracy \h</w:instrText>
        </w:r>
        <w:r>
          <w:fldChar w:fldCharType="separate"/>
        </w:r>
        <w:r>
          <w:rPr>
            <w:lang w:eastAsia="zh-CN"/>
          </w:rPr>
          <w:t>6</w:t>
        </w:r>
        <w:r>
          <w:fldChar w:fldCharType="end"/>
        </w:r>
      </w:hyperlink>
      <w:r>
        <w:rPr>
          <w:lang w:eastAsia="zh-CN"/>
        </w:rPr>
        <w:t>a</w:t>
      </w:r>
      <w:r>
        <w:rPr>
          <w:lang w:eastAsia="zh-CN"/>
        </w:rPr>
        <w:t>）。除了上述三个指标外，我们还对</w:t>
      </w:r>
      <w:r>
        <w:rPr>
          <w:lang w:eastAsia="zh-CN"/>
        </w:rPr>
        <w:t>MCnebula</w:t>
      </w:r>
      <w:r>
        <w:rPr>
          <w:lang w:eastAsia="zh-CN"/>
        </w:rPr>
        <w:t>和</w:t>
      </w:r>
      <w:r>
        <w:rPr>
          <w:lang w:eastAsia="zh-CN"/>
        </w:rPr>
        <w:t>GNPS</w:t>
      </w:r>
      <w:r>
        <w:rPr>
          <w:lang w:eastAsia="zh-CN"/>
        </w:rPr>
        <w:t>在</w:t>
      </w:r>
      <w:r>
        <w:rPr>
          <w:lang w:eastAsia="zh-CN"/>
        </w:rPr>
        <w:t>19</w:t>
      </w:r>
      <w:r>
        <w:rPr>
          <w:lang w:eastAsia="zh-CN"/>
        </w:rPr>
        <w:t>个化学类别的个体水平上进行了比较（图</w:t>
      </w:r>
      <w:hyperlink w:anchor="accuracy">
        <w:r>
          <w:fldChar w:fldCharType="begin"/>
        </w:r>
        <w:r>
          <w:rPr>
            <w:lang w:eastAsia="zh-CN"/>
          </w:rPr>
          <w:instrText xml:space="preserve"> REF accuracy \h</w:instrText>
        </w:r>
        <w:r>
          <w:fldChar w:fldCharType="separate"/>
        </w:r>
        <w:r>
          <w:rPr>
            <w:lang w:eastAsia="zh-CN"/>
          </w:rPr>
          <w:t>6</w:t>
        </w:r>
        <w:r>
          <w:fldChar w:fldCharType="end"/>
        </w:r>
      </w:hyperlink>
      <w:r>
        <w:rPr>
          <w:lang w:eastAsia="zh-CN"/>
        </w:rPr>
        <w:t>b</w:t>
      </w:r>
      <w:r>
        <w:rPr>
          <w:lang w:eastAsia="zh-CN"/>
        </w:rPr>
        <w:t>）。结果表明，</w:t>
      </w:r>
      <w:r>
        <w:rPr>
          <w:lang w:eastAsia="zh-CN"/>
        </w:rPr>
        <w:t>MCnebula</w:t>
      </w:r>
      <w:r>
        <w:rPr>
          <w:lang w:eastAsia="zh-CN"/>
        </w:rPr>
        <w:t>比</w:t>
      </w:r>
      <w:r>
        <w:rPr>
          <w:lang w:eastAsia="zh-CN"/>
        </w:rPr>
        <w:t>GNPS</w:t>
      </w:r>
      <w:r>
        <w:rPr>
          <w:lang w:eastAsia="zh-CN"/>
        </w:rPr>
        <w:t>对噪声更稳定。</w:t>
      </w:r>
    </w:p>
    <w:p w:rsidR="00EC5BB5" w:rsidRDefault="00CA0BDE">
      <w:pPr>
        <w:jc w:val="center"/>
      </w:pPr>
      <w:r>
        <w:rPr>
          <w:noProof/>
          <w:lang w:eastAsia="zh-CN"/>
        </w:rPr>
        <w:lastRenderedPageBreak/>
        <w:drawing>
          <wp:inline distT="0" distB="0" distL="0" distR="0">
            <wp:extent cx="5669280" cy="5582920"/>
            <wp:effectExtent l="0" t="0" r="7620" b="8255"/>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0"/>
                    <a:stretch/>
                  </pic:blipFill>
                  <pic:spPr bwMode="auto">
                    <a:xfrm>
                      <a:off x="0" y="0"/>
                      <a:ext cx="78740" cy="77548"/>
                    </a:xfrm>
                    <a:prstGeom prst="rect">
                      <a:avLst/>
                    </a:prstGeom>
                    <a:noFill/>
                  </pic:spPr>
                </pic:pic>
              </a:graphicData>
            </a:graphic>
          </wp:inline>
        </w:drawing>
      </w:r>
    </w:p>
    <w:p w:rsidR="00EC5BB5" w:rsidRDefault="00CA0BDE">
      <w:pPr>
        <w:pStyle w:val="ImageCaption"/>
        <w:rPr>
          <w:lang w:eastAsia="zh-CN"/>
        </w:rPr>
      </w:pPr>
      <w:r>
        <w:rPr>
          <w:lang w:eastAsia="zh-CN"/>
        </w:rPr>
        <w:t>图</w:t>
      </w:r>
      <w:bookmarkStart w:id="114" w:name="accuracy"/>
      <w:r>
        <w:fldChar w:fldCharType="begin"/>
      </w:r>
      <w:r>
        <w:rPr>
          <w:lang w:eastAsia="zh-CN"/>
        </w:rPr>
        <w:instrText>SEQ fig \* Arabic</w:instrText>
      </w:r>
      <w:r>
        <w:fldChar w:fldCharType="separate"/>
      </w:r>
      <w:r>
        <w:rPr>
          <w:lang w:eastAsia="zh-CN"/>
        </w:rPr>
        <w:t>6</w:t>
      </w:r>
      <w:r>
        <w:fldChar w:fldCharType="end"/>
      </w:r>
      <w:bookmarkEnd w:id="114"/>
      <w:r>
        <w:rPr>
          <w:lang w:eastAsia="zh-CN"/>
        </w:rPr>
        <w:t xml:space="preserve"> MCnebula</w:t>
      </w:r>
      <w:r>
        <w:rPr>
          <w:lang w:eastAsia="zh-CN"/>
        </w:rPr>
        <w:t>归类的准确度评估</w:t>
      </w:r>
    </w:p>
    <w:p w:rsidR="00EC5BB5" w:rsidRDefault="00CA0BDE">
      <w:pPr>
        <w:pStyle w:val="Compact"/>
        <w:numPr>
          <w:ilvl w:val="0"/>
          <w:numId w:val="1"/>
        </w:numPr>
      </w:pPr>
      <w:r>
        <w:rPr>
          <w:lang w:eastAsia="zh-CN"/>
        </w:rPr>
        <w:t>图</w:t>
      </w:r>
      <w:hyperlink w:anchor="accuracy">
        <w:r>
          <w:fldChar w:fldCharType="begin"/>
        </w:r>
        <w:r>
          <w:rPr>
            <w:lang w:eastAsia="zh-CN"/>
          </w:rPr>
          <w:instrText xml:space="preserve"> REF accuracy \h</w:instrText>
        </w:r>
        <w:r>
          <w:fldChar w:fldCharType="separate"/>
        </w:r>
        <w:r>
          <w:rPr>
            <w:lang w:eastAsia="zh-CN"/>
          </w:rPr>
          <w:t>6</w:t>
        </w:r>
        <w:r>
          <w:fldChar w:fldCharType="end"/>
        </w:r>
      </w:hyperlink>
      <w:r>
        <w:rPr>
          <w:lang w:eastAsia="zh-CN"/>
        </w:rPr>
        <w:t>注：</w:t>
      </w:r>
      <w:r>
        <w:rPr>
          <w:b/>
          <w:bCs/>
          <w:lang w:eastAsia="zh-CN"/>
        </w:rPr>
        <w:t>a)</w:t>
      </w:r>
      <w:r>
        <w:rPr>
          <w:lang w:eastAsia="zh-CN"/>
        </w:rPr>
        <w:t>为</w:t>
      </w:r>
      <w:r>
        <w:rPr>
          <w:lang w:eastAsia="zh-CN"/>
        </w:rPr>
        <w:t>MCnebula</w:t>
      </w:r>
      <w:r>
        <w:rPr>
          <w:lang w:eastAsia="zh-CN"/>
        </w:rPr>
        <w:t>与基准方法（</w:t>
      </w:r>
      <w:r>
        <w:rPr>
          <w:lang w:eastAsia="zh-CN"/>
        </w:rPr>
        <w:t>GNPS</w:t>
      </w:r>
      <w:r>
        <w:rPr>
          <w:lang w:eastAsia="zh-CN"/>
        </w:rPr>
        <w:t>）在分类数量、稳定性、相对错误率三个指标上的比较。分类数量的计算方法是选定的</w:t>
      </w:r>
      <w:r>
        <w:rPr>
          <w:lang w:eastAsia="zh-CN"/>
        </w:rPr>
        <w:t>19</w:t>
      </w:r>
      <w:r>
        <w:rPr>
          <w:lang w:eastAsia="zh-CN"/>
        </w:rPr>
        <w:t>个化学类别中被归类的化合物的平均总数量。稳定性的计算方法为：</w:t>
      </w:r>
      <m:oMath>
        <m:r>
          <w:rPr>
            <w:rFonts w:ascii="Cambria Math" w:hAnsi="Cambria Math"/>
            <w:lang w:eastAsia="zh-CN"/>
          </w:rPr>
          <m:t>S</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N</m:t>
                </m:r>
              </m:e>
              <m:sub>
                <m:r>
                  <w:rPr>
                    <w:rFonts w:ascii="Cambria Math" w:hAnsi="Cambria Math"/>
                    <w:lang w:eastAsia="zh-CN"/>
                  </w:rPr>
                  <m:t>origin</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x</m:t>
                </m:r>
              </m:sub>
            </m:sSub>
          </m:e>
        </m:d>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N</m:t>
            </m:r>
          </m:e>
          <m:sub>
            <m:r>
              <w:rPr>
                <w:rFonts w:ascii="Cambria Math" w:hAnsi="Cambria Math"/>
                <w:lang w:eastAsia="zh-CN"/>
              </w:rPr>
              <m:t>origin</m:t>
            </m:r>
          </m:sub>
        </m:sSub>
      </m:oMath>
      <w:r>
        <w:rPr>
          <w:lang w:eastAsia="zh-CN"/>
        </w:rPr>
        <w:t xml:space="preserve"> (</w:t>
      </w:r>
      <m:oMath>
        <m:sSub>
          <m:sSubPr>
            <m:ctrlPr>
              <w:rPr>
                <w:rFonts w:ascii="Cambria Math" w:hAnsi="Cambria Math"/>
              </w:rPr>
            </m:ctrlPr>
          </m:sSubPr>
          <m:e>
            <m:r>
              <w:rPr>
                <w:rFonts w:ascii="Cambria Math" w:hAnsi="Cambria Math"/>
                <w:lang w:eastAsia="zh-CN"/>
              </w:rPr>
              <m:t>N</m:t>
            </m:r>
          </m:e>
          <m:sub>
            <m:r>
              <w:rPr>
                <w:rFonts w:ascii="Cambria Math" w:hAnsi="Cambria Math"/>
                <w:lang w:eastAsia="zh-CN"/>
              </w:rPr>
              <m:t>origin</m:t>
            </m:r>
          </m:sub>
        </m:sSub>
      </m:oMath>
      <w:r>
        <w:rPr>
          <w:lang w:eastAsia="zh-CN"/>
        </w:rPr>
        <w:t>是产地数据集的平均总数；</w:t>
      </w:r>
      <m:oMath>
        <m:sSub>
          <m:sSubPr>
            <m:ctrlPr>
              <w:rPr>
                <w:rFonts w:ascii="Cambria Math" w:hAnsi="Cambria Math"/>
              </w:rPr>
            </m:ctrlPr>
          </m:sSubPr>
          <m:e>
            <m:r>
              <w:rPr>
                <w:rFonts w:ascii="Cambria Math" w:hAnsi="Cambria Math"/>
                <w:lang w:eastAsia="zh-CN"/>
              </w:rPr>
              <m:t>N</m:t>
            </m:r>
          </m:e>
          <m:sub>
            <m:r>
              <w:rPr>
                <w:rFonts w:ascii="Cambria Math" w:hAnsi="Cambria Math"/>
                <w:lang w:eastAsia="zh-CN"/>
              </w:rPr>
              <m:t>x</m:t>
            </m:r>
          </m:sub>
        </m:sSub>
      </m:oMath>
      <w:r>
        <w:rPr>
          <w:lang w:eastAsia="zh-CN"/>
        </w:rPr>
        <w:t>是中等噪声数据集或高噪声数据集的平均总数</w:t>
      </w:r>
      <w:r>
        <w:rPr>
          <w:lang w:eastAsia="zh-CN"/>
        </w:rPr>
        <w:t>)</w:t>
      </w:r>
      <w:r>
        <w:rPr>
          <w:lang w:eastAsia="zh-CN"/>
        </w:rPr>
        <w:t>。相对错误率的计算方法是</w:t>
      </w:r>
      <w:r>
        <w:rPr>
          <w:lang w:eastAsia="zh-CN"/>
        </w:rPr>
        <w:t xml:space="preserve"> </w:t>
      </w:r>
      <m:oMath>
        <m:r>
          <w:rPr>
            <w:rFonts w:ascii="Cambria Math" w:hAnsi="Cambria Math"/>
            <w:lang w:eastAsia="zh-CN"/>
          </w:rPr>
          <m:t>R</m:t>
        </m:r>
        <m:r>
          <m:rPr>
            <m:sty m:val="p"/>
          </m:rPr>
          <w:rPr>
            <w:rFonts w:ascii="Cambria Math" w:hAnsi="Cambria Math"/>
            <w:lang w:eastAsia="zh-CN"/>
          </w:rPr>
          <m:t>=</m:t>
        </m:r>
        <m:r>
          <w:rPr>
            <w:rFonts w:ascii="Cambria Math" w:hAnsi="Cambria Math"/>
            <w:lang w:eastAsia="zh-CN"/>
          </w:rPr>
          <m:t>1</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F</m:t>
            </m:r>
          </m:e>
        </m:d>
        <m:r>
          <m:rPr>
            <m:sty m:val="p"/>
          </m:rPr>
          <w:rPr>
            <w:rFonts w:ascii="Cambria Math" w:hAnsi="Cambria Math"/>
            <w:lang w:eastAsia="zh-CN"/>
          </w:rPr>
          <m:t>×</m:t>
        </m:r>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S</m:t>
            </m:r>
          </m:e>
        </m:d>
      </m:oMath>
      <w:r>
        <w:rPr>
          <w:lang w:eastAsia="zh-CN"/>
        </w:rPr>
        <w:t xml:space="preserve"> (</w:t>
      </w:r>
      <m:oMath>
        <m:r>
          <w:rPr>
            <w:rFonts w:ascii="Cambria Math" w:hAnsi="Cambria Math"/>
            <w:lang w:eastAsia="zh-CN"/>
          </w:rPr>
          <m:t>F</m:t>
        </m:r>
      </m:oMath>
      <w:r>
        <w:rPr>
          <w:lang w:eastAsia="zh-CN"/>
        </w:rPr>
        <w:t>是绝对错误率；</w:t>
      </w:r>
      <m:oMath>
        <m:r>
          <w:rPr>
            <w:rFonts w:ascii="Cambria Math" w:hAnsi="Cambria Math"/>
            <w:lang w:eastAsia="zh-CN"/>
          </w:rPr>
          <m:t>S</m:t>
        </m:r>
      </m:oMath>
      <w:r>
        <w:rPr>
          <w:lang w:eastAsia="zh-CN"/>
        </w:rPr>
        <w:t>是稳定性，即稳定性评估中的平均损失率</w:t>
      </w:r>
      <w:r>
        <w:rPr>
          <w:lang w:eastAsia="zh-CN"/>
        </w:rPr>
        <w:t>)</w:t>
      </w:r>
      <w:r>
        <w:rPr>
          <w:lang w:eastAsia="zh-CN"/>
        </w:rPr>
        <w:t>。</w:t>
      </w:r>
      <w:r>
        <w:rPr>
          <w:b/>
          <w:bCs/>
          <w:lang w:eastAsia="zh-CN"/>
        </w:rPr>
        <w:t>b)</w:t>
      </w:r>
      <w:r>
        <w:rPr>
          <w:lang w:eastAsia="zh-CN"/>
        </w:rPr>
        <w:t>为</w:t>
      </w:r>
      <w:r>
        <w:rPr>
          <w:lang w:eastAsia="zh-CN"/>
        </w:rPr>
        <w:t>MCnebula</w:t>
      </w:r>
      <w:r>
        <w:rPr>
          <w:lang w:eastAsia="zh-CN"/>
        </w:rPr>
        <w:t>和基准方法的分类数量比较。当噪声被添加到原始数据集中时，一些分类</w:t>
      </w:r>
      <w:r>
        <w:rPr>
          <w:lang w:eastAsia="zh-CN"/>
        </w:rPr>
        <w:t xml:space="preserve"> ‘Features’ </w:t>
      </w:r>
      <w:r>
        <w:rPr>
          <w:lang w:eastAsia="zh-CN"/>
        </w:rPr>
        <w:t>的数量出现</w:t>
      </w:r>
      <w:r>
        <w:rPr>
          <w:lang w:eastAsia="zh-CN"/>
        </w:rPr>
        <w:t>&lt;50</w:t>
      </w:r>
      <w:r>
        <w:rPr>
          <w:lang w:eastAsia="zh-CN"/>
        </w:rPr>
        <w:t>，这里设置了一个截止值（</w:t>
      </w:r>
      <m:oMath>
        <m:r>
          <m:rPr>
            <m:sty m:val="p"/>
          </m:rPr>
          <w:rPr>
            <w:rFonts w:ascii="Cambria Math" w:hAnsi="Cambria Math"/>
            <w:lang w:eastAsia="zh-CN"/>
          </w:rPr>
          <m:t>≥</m:t>
        </m:r>
      </m:oMath>
      <w:r>
        <w:rPr>
          <w:lang w:eastAsia="zh-CN"/>
        </w:rPr>
        <w:t xml:space="preserve"> 50</w:t>
      </w:r>
      <w:r>
        <w:rPr>
          <w:lang w:eastAsia="zh-CN"/>
        </w:rPr>
        <w:t>），将这些化学类排除在评估之外。</w:t>
      </w:r>
      <w:proofErr w:type="gramStart"/>
      <w:r>
        <w:rPr>
          <w:b/>
          <w:bCs/>
        </w:rPr>
        <w:t>c)</w:t>
      </w:r>
      <w:r>
        <w:t>为</w:t>
      </w:r>
      <w:r>
        <w:t>MCnebula</w:t>
      </w:r>
      <w:r>
        <w:t>的鉴定准确度评估</w:t>
      </w:r>
      <w:proofErr w:type="gramEnd"/>
      <w:r>
        <w:t>，图中设置了一个临界值（</w:t>
      </w:r>
      <w:r>
        <w:t xml:space="preserve">Tanimoto similarity </w:t>
      </w:r>
      <m:oMath>
        <m:r>
          <m:rPr>
            <m:sty m:val="p"/>
          </m:rPr>
          <w:rPr>
            <w:rFonts w:ascii="Cambria Math" w:hAnsi="Cambria Math"/>
          </w:rPr>
          <m:t>≥</m:t>
        </m:r>
      </m:oMath>
      <w:r>
        <w:t xml:space="preserve"> 0.5</w:t>
      </w:r>
      <w:r>
        <w:t>），以获得高匹配分数的化学结构进行评估。</w:t>
      </w:r>
    </w:p>
    <w:p w:rsidR="00EC5BB5" w:rsidRDefault="00CA0BDE">
      <w:pPr>
        <w:pStyle w:val="FirstParagraph"/>
        <w:rPr>
          <w:lang w:eastAsia="zh-CN"/>
        </w:rPr>
      </w:pPr>
      <w:r>
        <w:rPr>
          <w:lang w:eastAsia="zh-CN"/>
        </w:rPr>
        <w:t xml:space="preserve">   </w:t>
      </w:r>
      <w:r>
        <w:rPr>
          <w:lang w:eastAsia="zh-CN"/>
        </w:rPr>
        <w:t>附图</w:t>
      </w:r>
      <w:hyperlink w:anchor="classifyMCnebula">
        <w:r>
          <w:fldChar w:fldCharType="begin"/>
        </w:r>
        <w:r>
          <w:rPr>
            <w:lang w:eastAsia="zh-CN"/>
          </w:rPr>
          <w:instrText xml:space="preserve"> REF classifyMCnebula \h</w:instrText>
        </w:r>
        <w:r>
          <w:fldChar w:fldCharType="separate"/>
        </w:r>
        <w:r>
          <w:rPr>
            <w:lang w:eastAsia="zh-CN"/>
          </w:rPr>
          <w:t>7</w:t>
        </w:r>
        <w:r>
          <w:fldChar w:fldCharType="end"/>
        </w:r>
      </w:hyperlink>
      <w:r>
        <w:rPr>
          <w:lang w:eastAsia="zh-CN"/>
        </w:rPr>
        <w:t>和图</w:t>
      </w:r>
      <w:hyperlink w:anchor="classifyMolnet">
        <w:r>
          <w:fldChar w:fldCharType="begin"/>
        </w:r>
        <w:r>
          <w:rPr>
            <w:lang w:eastAsia="zh-CN"/>
          </w:rPr>
          <w:instrText xml:space="preserve"> REF classifyMolnet \h</w:instrText>
        </w:r>
        <w:r>
          <w:fldChar w:fldCharType="separate"/>
        </w:r>
        <w:r>
          <w:rPr>
            <w:lang w:eastAsia="zh-CN"/>
          </w:rPr>
          <w:t>8</w:t>
        </w:r>
        <w:r>
          <w:fldChar w:fldCharType="end"/>
        </w:r>
      </w:hyperlink>
      <w:r>
        <w:rPr>
          <w:lang w:eastAsia="zh-CN"/>
        </w:rPr>
        <w:t>，两种方法在各自水平上的评估（非平行）。</w:t>
      </w:r>
    </w:p>
    <w:p w:rsidR="00EC5BB5" w:rsidRDefault="00CA0BDE">
      <w:pPr>
        <w:jc w:val="center"/>
      </w:pPr>
      <w:r>
        <w:rPr>
          <w:noProof/>
          <w:lang w:eastAsia="zh-CN"/>
        </w:rPr>
        <w:lastRenderedPageBreak/>
        <w:drawing>
          <wp:inline distT="0" distB="0" distL="0" distR="0">
            <wp:extent cx="5669280" cy="4786630"/>
            <wp:effectExtent l="0" t="0" r="7620" b="4445"/>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31"/>
                    <a:stretch/>
                  </pic:blipFill>
                  <pic:spPr bwMode="auto">
                    <a:xfrm>
                      <a:off x="0" y="0"/>
                      <a:ext cx="78740" cy="66488"/>
                    </a:xfrm>
                    <a:prstGeom prst="rect">
                      <a:avLst/>
                    </a:prstGeom>
                    <a:noFill/>
                  </pic:spPr>
                </pic:pic>
              </a:graphicData>
            </a:graphic>
          </wp:inline>
        </w:drawing>
      </w:r>
    </w:p>
    <w:p w:rsidR="00EC5BB5" w:rsidRDefault="00CA0BDE">
      <w:pPr>
        <w:pStyle w:val="ImageCaption"/>
        <w:rPr>
          <w:lang w:eastAsia="zh-CN"/>
        </w:rPr>
      </w:pPr>
      <w:r>
        <w:rPr>
          <w:lang w:eastAsia="zh-CN"/>
        </w:rPr>
        <w:t>图</w:t>
      </w:r>
      <w:bookmarkStart w:id="115" w:name="classifyMCnebula"/>
      <w:r>
        <w:fldChar w:fldCharType="begin"/>
      </w:r>
      <w:r>
        <w:rPr>
          <w:lang w:eastAsia="zh-CN"/>
        </w:rPr>
        <w:instrText>SEQ fig \* Arabic</w:instrText>
      </w:r>
      <w:r>
        <w:fldChar w:fldCharType="separate"/>
      </w:r>
      <w:r>
        <w:rPr>
          <w:lang w:eastAsia="zh-CN"/>
        </w:rPr>
        <w:t>7</w:t>
      </w:r>
      <w:r>
        <w:fldChar w:fldCharType="end"/>
      </w:r>
      <w:bookmarkEnd w:id="115"/>
      <w:r>
        <w:rPr>
          <w:lang w:eastAsia="zh-CN"/>
        </w:rPr>
        <w:t xml:space="preserve"> MCnebula</w:t>
      </w:r>
      <w:r>
        <w:rPr>
          <w:lang w:eastAsia="zh-CN"/>
        </w:rPr>
        <w:t>归类准确度的单独评估</w:t>
      </w:r>
    </w:p>
    <w:p w:rsidR="00EC5BB5" w:rsidRDefault="00CA0BDE">
      <w:pPr>
        <w:pStyle w:val="Compact"/>
        <w:numPr>
          <w:ilvl w:val="0"/>
          <w:numId w:val="1"/>
        </w:numPr>
        <w:rPr>
          <w:lang w:eastAsia="zh-CN"/>
        </w:rPr>
      </w:pPr>
      <w:r>
        <w:t>图</w:t>
      </w:r>
      <w:hyperlink w:anchor="classifyMCnebula">
        <w:r>
          <w:fldChar w:fldCharType="begin"/>
        </w:r>
        <w:r>
          <w:instrText xml:space="preserve"> REF classifyMCnebula \h</w:instrText>
        </w:r>
        <w:r>
          <w:fldChar w:fldCharType="separate"/>
        </w:r>
        <w:r>
          <w:t>7</w:t>
        </w:r>
        <w:r>
          <w:fldChar w:fldCharType="end"/>
        </w:r>
      </w:hyperlink>
      <w:r>
        <w:t>注：对于</w:t>
      </w:r>
      <w:r>
        <w:rPr>
          <w:b/>
          <w:bCs/>
        </w:rPr>
        <w:t>Intermediate horizontal bar plot</w:t>
      </w:r>
      <w:r>
        <w:t>，为评估准确性指定了三个评估级别。</w:t>
      </w:r>
      <w:r>
        <w:t xml:space="preserve">‘True’ </w:t>
      </w:r>
      <w:r>
        <w:t>表示归类后的类别与</w:t>
      </w:r>
      <w:r>
        <w:t>ClassyFire</w:t>
      </w:r>
      <w:r>
        <w:t>的一致。</w:t>
      </w:r>
      <w:r>
        <w:t xml:space="preserve">‘Latent’ </w:t>
      </w:r>
      <w:r>
        <w:t>表示归类后的类与</w:t>
      </w:r>
      <w:r>
        <w:t>ClassyFire</w:t>
      </w:r>
      <w:r>
        <w:t>不一致，但其</w:t>
      </w:r>
      <w:r>
        <w:t xml:space="preserve"> ‘Class’ </w:t>
      </w:r>
      <w:r>
        <w:t>级别的父类（由</w:t>
      </w:r>
      <w:r>
        <w:rPr>
          <w:b/>
          <w:bCs/>
        </w:rPr>
        <w:t>Left tile diagram</w:t>
      </w:r>
      <w:r>
        <w:t>图例说明）与</w:t>
      </w:r>
      <w:r>
        <w:t>ClassyFire</w:t>
      </w:r>
      <w:r>
        <w:t>一致。</w:t>
      </w:r>
      <w:r>
        <w:t xml:space="preserve">‘False’ </w:t>
      </w:r>
      <w:r>
        <w:t>表示分类后的类与</w:t>
      </w:r>
      <w:r>
        <w:t>ClassyFire</w:t>
      </w:r>
      <w:r>
        <w:t>的完全不一致。在原始数据集中加入了中度和高度的噪声，以评估</w:t>
      </w:r>
      <w:r>
        <w:t>MCnebula</w:t>
      </w:r>
      <w:r>
        <w:t>算法的稳定性。对于</w:t>
      </w:r>
      <w:r>
        <w:t xml:space="preserve"> ‘True’ </w:t>
      </w:r>
      <w:r>
        <w:t>和</w:t>
      </w:r>
      <w:r>
        <w:t xml:space="preserve"> ‘False’ </w:t>
      </w:r>
      <w:r>
        <w:t>的评估，箭头表示中度噪音或高度噪音会导致准确率的变化（增加或减少）。</w:t>
      </w:r>
      <w:r>
        <w:rPr>
          <w:lang w:eastAsia="zh-CN"/>
        </w:rPr>
        <w:t>一般来说，对于每个评估的化学类别，有两对箭头，左边一对表示</w:t>
      </w:r>
      <w:r>
        <w:rPr>
          <w:lang w:eastAsia="zh-CN"/>
        </w:rPr>
        <w:t xml:space="preserve"> ‘True’ </w:t>
      </w:r>
      <w:r>
        <w:rPr>
          <w:lang w:eastAsia="zh-CN"/>
        </w:rPr>
        <w:t>偏移，右边一对表示</w:t>
      </w:r>
      <w:r>
        <w:rPr>
          <w:lang w:eastAsia="zh-CN"/>
        </w:rPr>
        <w:t xml:space="preserve"> ‘False’ </w:t>
      </w:r>
      <w:r>
        <w:rPr>
          <w:lang w:eastAsia="zh-CN"/>
        </w:rPr>
        <w:t>偏移。每对箭头：首先从黄色箭头指示的位置开始，在紫色箭头指示的位置结束；然后从紫色箭头指示的位置开始，在紫色条形图末端结束。准确度</w:t>
      </w:r>
      <w:proofErr w:type="gramStart"/>
      <w:r>
        <w:rPr>
          <w:lang w:eastAsia="zh-CN"/>
        </w:rPr>
        <w:t>评估仅</w:t>
      </w:r>
      <w:proofErr w:type="gramEnd"/>
      <w:r>
        <w:rPr>
          <w:lang w:eastAsia="zh-CN"/>
        </w:rPr>
        <w:t>在分类特征数为</w:t>
      </w:r>
      <m:oMath>
        <m:r>
          <m:rPr>
            <m:sty m:val="p"/>
          </m:rPr>
          <w:rPr>
            <w:rFonts w:ascii="Cambria Math" w:hAnsi="Cambria Math"/>
            <w:lang w:eastAsia="zh-CN"/>
          </w:rPr>
          <m:t>≥</m:t>
        </m:r>
      </m:oMath>
      <w:r>
        <w:rPr>
          <w:lang w:eastAsia="zh-CN"/>
        </w:rPr>
        <w:t xml:space="preserve"> 50</w:t>
      </w:r>
      <w:r>
        <w:rPr>
          <w:lang w:eastAsia="zh-CN"/>
        </w:rPr>
        <w:t>时进行。如果噪声导致的分类数量为</w:t>
      </w:r>
      <w:r>
        <w:rPr>
          <w:lang w:eastAsia="zh-CN"/>
        </w:rPr>
        <w:t>&lt; 50</w:t>
      </w:r>
      <w:r>
        <w:rPr>
          <w:lang w:eastAsia="zh-CN"/>
        </w:rPr>
        <w:t>，则该类被排除在噪声评估之外。</w:t>
      </w:r>
      <w:r>
        <w:rPr>
          <w:b/>
          <w:bCs/>
          <w:lang w:eastAsia="zh-CN"/>
        </w:rPr>
        <w:t>Right horizontal bar plot</w:t>
      </w:r>
      <w:r>
        <w:rPr>
          <w:lang w:eastAsia="zh-CN"/>
        </w:rPr>
        <w:t>表示分类后的</w:t>
      </w:r>
      <w:r>
        <w:rPr>
          <w:lang w:eastAsia="zh-CN"/>
        </w:rPr>
        <w:t xml:space="preserve"> ‘Features’ </w:t>
      </w:r>
      <w:r>
        <w:rPr>
          <w:lang w:eastAsia="zh-CN"/>
        </w:rPr>
        <w:t>数量。评估的细节见：第二部分</w:t>
      </w:r>
      <w:r>
        <w:rPr>
          <w:lang w:eastAsia="zh-CN"/>
        </w:rPr>
        <w:t xml:space="preserve"> MCnebula</w:t>
      </w:r>
      <w:r>
        <w:rPr>
          <w:lang w:eastAsia="zh-CN"/>
        </w:rPr>
        <w:t>的评估与拓展</w:t>
      </w:r>
      <w:r>
        <w:rPr>
          <w:lang w:eastAsia="zh-CN"/>
        </w:rPr>
        <w:t xml:space="preserve"> &gt; </w:t>
      </w:r>
      <w:r>
        <w:rPr>
          <w:lang w:eastAsia="zh-CN"/>
        </w:rPr>
        <w:t>一、材料与方法</w:t>
      </w:r>
      <w:r>
        <w:rPr>
          <w:lang w:eastAsia="zh-CN"/>
        </w:rPr>
        <w:t xml:space="preserve"> &gt; </w:t>
      </w:r>
      <w:r>
        <w:rPr>
          <w:lang w:eastAsia="zh-CN"/>
        </w:rPr>
        <w:t>（二）实验方法</w:t>
      </w:r>
      <w:r>
        <w:rPr>
          <w:lang w:eastAsia="zh-CN"/>
        </w:rPr>
        <w:t xml:space="preserve"> &gt; 3. </w:t>
      </w:r>
      <w:r>
        <w:rPr>
          <w:lang w:eastAsia="zh-CN"/>
        </w:rPr>
        <w:t>评估的方法。</w:t>
      </w:r>
    </w:p>
    <w:p w:rsidR="00EC5BB5" w:rsidRDefault="00CA0BDE">
      <w:pPr>
        <w:jc w:val="center"/>
      </w:pPr>
      <w:r>
        <w:rPr>
          <w:noProof/>
          <w:lang w:eastAsia="zh-CN"/>
        </w:rPr>
        <w:lastRenderedPageBreak/>
        <w:drawing>
          <wp:inline distT="0" distB="0" distL="0" distR="0">
            <wp:extent cx="5669280" cy="4097020"/>
            <wp:effectExtent l="0" t="0" r="7620" b="8255"/>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2"/>
                    <a:stretch/>
                  </pic:blipFill>
                  <pic:spPr bwMode="auto">
                    <a:xfrm>
                      <a:off x="0" y="0"/>
                      <a:ext cx="78740" cy="56906"/>
                    </a:xfrm>
                    <a:prstGeom prst="rect">
                      <a:avLst/>
                    </a:prstGeom>
                    <a:noFill/>
                  </pic:spPr>
                </pic:pic>
              </a:graphicData>
            </a:graphic>
          </wp:inline>
        </w:drawing>
      </w:r>
    </w:p>
    <w:p w:rsidR="00EC5BB5" w:rsidRDefault="00CA0BDE">
      <w:pPr>
        <w:pStyle w:val="ImageCaption"/>
        <w:rPr>
          <w:lang w:eastAsia="zh-CN"/>
        </w:rPr>
      </w:pPr>
      <w:r>
        <w:rPr>
          <w:lang w:eastAsia="zh-CN"/>
        </w:rPr>
        <w:t>图</w:t>
      </w:r>
      <w:bookmarkStart w:id="116" w:name="classifyMolnet"/>
      <w:r>
        <w:fldChar w:fldCharType="begin"/>
      </w:r>
      <w:r>
        <w:rPr>
          <w:lang w:eastAsia="zh-CN"/>
        </w:rPr>
        <w:instrText>SEQ fig \* Arabic</w:instrText>
      </w:r>
      <w:r>
        <w:fldChar w:fldCharType="separate"/>
      </w:r>
      <w:r>
        <w:rPr>
          <w:lang w:eastAsia="zh-CN"/>
        </w:rPr>
        <w:t>8</w:t>
      </w:r>
      <w:r>
        <w:fldChar w:fldCharType="end"/>
      </w:r>
      <w:bookmarkEnd w:id="116"/>
      <w:r>
        <w:rPr>
          <w:lang w:eastAsia="zh-CN"/>
        </w:rPr>
        <w:t xml:space="preserve"> GNPS</w:t>
      </w:r>
      <w:r>
        <w:rPr>
          <w:lang w:eastAsia="zh-CN"/>
        </w:rPr>
        <w:t>归类准确度的单独评估</w:t>
      </w:r>
    </w:p>
    <w:p w:rsidR="00EC5BB5" w:rsidRDefault="00CA0BDE">
      <w:pPr>
        <w:pStyle w:val="Compact"/>
        <w:numPr>
          <w:ilvl w:val="0"/>
          <w:numId w:val="1"/>
        </w:numPr>
      </w:pPr>
      <w:r>
        <w:t>图</w:t>
      </w:r>
      <w:hyperlink w:anchor="classifyMolnet">
        <w:r>
          <w:fldChar w:fldCharType="begin"/>
        </w:r>
        <w:r>
          <w:instrText xml:space="preserve"> REF classifyMolnet \h</w:instrText>
        </w:r>
        <w:r>
          <w:fldChar w:fldCharType="separate"/>
        </w:r>
        <w:r>
          <w:t>8</w:t>
        </w:r>
        <w:r>
          <w:fldChar w:fldCharType="end"/>
        </w:r>
      </w:hyperlink>
      <w:r>
        <w:t>注：参考图</w:t>
      </w:r>
      <w:hyperlink w:anchor="classifyMCnebula">
        <w:r>
          <w:fldChar w:fldCharType="begin"/>
        </w:r>
        <w:r>
          <w:instrText xml:space="preserve"> REF classifyMCnebula \h</w:instrText>
        </w:r>
        <w:r>
          <w:fldChar w:fldCharType="separate"/>
        </w:r>
        <w:r>
          <w:t>7</w:t>
        </w:r>
        <w:r>
          <w:fldChar w:fldCharType="end"/>
        </w:r>
      </w:hyperlink>
      <w:r>
        <w:t>注解。</w:t>
      </w:r>
      <w:bookmarkEnd w:id="113"/>
    </w:p>
    <w:p w:rsidR="00EC5BB5" w:rsidRDefault="00CA0BDE">
      <w:pPr>
        <w:pStyle w:val="3"/>
      </w:pPr>
      <w:bookmarkStart w:id="117" w:name="_Toc45"/>
      <w:bookmarkStart w:id="118" w:name="鉴定准确度评估"/>
      <w:r>
        <w:t xml:space="preserve">3. </w:t>
      </w:r>
      <w:r>
        <w:t>鉴定准确度评估</w:t>
      </w:r>
      <w:bookmarkEnd w:id="117"/>
    </w:p>
    <w:p w:rsidR="00EC5BB5" w:rsidRDefault="00CA0BDE">
      <w:pPr>
        <w:pStyle w:val="FirstParagraph"/>
        <w:rPr>
          <w:lang w:eastAsia="zh-CN"/>
        </w:rPr>
      </w:pPr>
      <w:r>
        <w:rPr>
          <w:lang w:eastAsia="zh-CN"/>
        </w:rPr>
        <w:t xml:space="preserve">   </w:t>
      </w:r>
      <w:r>
        <w:rPr>
          <w:lang w:eastAsia="zh-CN"/>
        </w:rPr>
        <w:t>使用</w:t>
      </w:r>
      <w:r>
        <w:rPr>
          <w:lang w:eastAsia="zh-CN"/>
        </w:rPr>
        <w:t>MCnebula</w:t>
      </w:r>
      <w:r>
        <w:rPr>
          <w:lang w:eastAsia="zh-CN"/>
        </w:rPr>
        <w:t>工作流程，包含</w:t>
      </w:r>
      <w:r>
        <w:rPr>
          <w:lang w:eastAsia="zh-CN"/>
        </w:rPr>
        <w:t>8057</w:t>
      </w:r>
      <w:r>
        <w:rPr>
          <w:lang w:eastAsia="zh-CN"/>
        </w:rPr>
        <w:t>个化合物（前体离子</w:t>
      </w:r>
      <w:r>
        <w:rPr>
          <w:lang w:eastAsia="zh-CN"/>
        </w:rPr>
        <w:t>m/z &lt; 800</w:t>
      </w:r>
      <w:r>
        <w:rPr>
          <w:lang w:eastAsia="zh-CN"/>
        </w:rPr>
        <w:t>）的</w:t>
      </w:r>
      <w:proofErr w:type="gramStart"/>
      <w:r>
        <w:rPr>
          <w:lang w:eastAsia="zh-CN"/>
        </w:rPr>
        <w:t>源数据</w:t>
      </w:r>
      <w:proofErr w:type="gramEnd"/>
      <w:r>
        <w:rPr>
          <w:lang w:eastAsia="zh-CN"/>
        </w:rPr>
        <w:t>集，所有这些化合物都被预测为化学分子式，其中</w:t>
      </w:r>
      <w:r>
        <w:rPr>
          <w:lang w:eastAsia="zh-CN"/>
        </w:rPr>
        <w:t>6610</w:t>
      </w:r>
      <w:r>
        <w:rPr>
          <w:lang w:eastAsia="zh-CN"/>
        </w:rPr>
        <w:t>个化合物被预测到化学结构。这些化学结构在分类背景下被评估准确性。对于</w:t>
      </w:r>
      <w:r>
        <w:rPr>
          <w:lang w:eastAsia="zh-CN"/>
        </w:rPr>
        <w:t>37</w:t>
      </w:r>
      <w:r>
        <w:rPr>
          <w:lang w:eastAsia="zh-CN"/>
        </w:rPr>
        <w:t>个化学类别（图</w:t>
      </w:r>
      <w:hyperlink w:anchor="accuracy">
        <w:r>
          <w:fldChar w:fldCharType="begin"/>
        </w:r>
        <w:r>
          <w:rPr>
            <w:lang w:eastAsia="zh-CN"/>
          </w:rPr>
          <w:instrText xml:space="preserve"> REF accuracy \h</w:instrText>
        </w:r>
        <w:r>
          <w:fldChar w:fldCharType="separate"/>
        </w:r>
        <w:r>
          <w:rPr>
            <w:lang w:eastAsia="zh-CN"/>
          </w:rPr>
          <w:t>6</w:t>
        </w:r>
        <w:r>
          <w:fldChar w:fldCharType="end"/>
        </w:r>
      </w:hyperlink>
      <w:r>
        <w:rPr>
          <w:lang w:eastAsia="zh-CN"/>
        </w:rPr>
        <w:t>c</w:t>
      </w:r>
      <w:r>
        <w:rPr>
          <w:lang w:eastAsia="zh-CN"/>
        </w:rPr>
        <w:t>），平均识别的错误率为</w:t>
      </w:r>
      <w:r>
        <w:rPr>
          <w:lang w:eastAsia="zh-CN"/>
        </w:rPr>
        <w:t>37%</w:t>
      </w:r>
      <w:r>
        <w:rPr>
          <w:lang w:eastAsia="zh-CN"/>
        </w:rPr>
        <w:t>；平均识别的化合物数量为</w:t>
      </w:r>
      <w:r>
        <w:rPr>
          <w:lang w:eastAsia="zh-CN"/>
        </w:rPr>
        <w:t>156</w:t>
      </w:r>
      <w:r>
        <w:rPr>
          <w:lang w:eastAsia="zh-CN"/>
        </w:rPr>
        <w:t>个。其中，大部分的识别错误率在</w:t>
      </w:r>
      <w:r>
        <w:rPr>
          <w:lang w:eastAsia="zh-CN"/>
        </w:rPr>
        <w:t>30%</w:t>
      </w:r>
      <w:r>
        <w:rPr>
          <w:lang w:eastAsia="zh-CN"/>
        </w:rPr>
        <w:t>到</w:t>
      </w:r>
      <w:r>
        <w:rPr>
          <w:lang w:eastAsia="zh-CN"/>
        </w:rPr>
        <w:t>40%</w:t>
      </w:r>
      <w:r>
        <w:rPr>
          <w:lang w:eastAsia="zh-CN"/>
        </w:rPr>
        <w:t>之间，然而，有些类别的识别错误率相当低，如</w:t>
      </w:r>
      <w:r>
        <w:rPr>
          <w:lang w:eastAsia="zh-CN"/>
        </w:rPr>
        <w:t xml:space="preserve"> ‘Long-chain fatty acids’ </w:t>
      </w:r>
      <w:r>
        <w:rPr>
          <w:lang w:eastAsia="zh-CN"/>
        </w:rPr>
        <w:t>或</w:t>
      </w:r>
      <w:r>
        <w:rPr>
          <w:lang w:eastAsia="zh-CN"/>
        </w:rPr>
        <w:t xml:space="preserve"> ‘Lignans, neolignans and related compounds’</w:t>
      </w:r>
      <w:r>
        <w:rPr>
          <w:lang w:eastAsia="zh-CN"/>
        </w:rPr>
        <w:t>。预测的化学结构的可靠性可以用一个分数来评估。</w:t>
      </w:r>
      <w:r>
        <w:rPr>
          <w:lang w:eastAsia="zh-CN"/>
        </w:rPr>
        <w:t>Tanimoto similarity</w:t>
      </w:r>
      <w:r>
        <w:rPr>
          <w:lang w:eastAsia="zh-CN"/>
        </w:rPr>
        <w:t>为每个预测的化学结构提供了这样一个分数（它提供了化学指纹与结构的匹配程度）。当</w:t>
      </w:r>
      <w:r>
        <w:rPr>
          <w:lang w:eastAsia="zh-CN"/>
        </w:rPr>
        <w:t>Tanimoto similarity</w:t>
      </w:r>
      <w:r>
        <w:rPr>
          <w:lang w:eastAsia="zh-CN"/>
        </w:rPr>
        <w:t>将临界值设定为</w:t>
      </w:r>
      <w:r>
        <w:rPr>
          <w:lang w:eastAsia="zh-CN"/>
        </w:rPr>
        <w:t>0.5</w:t>
      </w:r>
      <w:r>
        <w:rPr>
          <w:lang w:eastAsia="zh-CN"/>
        </w:rPr>
        <w:t>时，平均错误率为</w:t>
      </w:r>
      <w:r>
        <w:rPr>
          <w:lang w:eastAsia="zh-CN"/>
        </w:rPr>
        <w:t>29.4%</w:t>
      </w:r>
      <w:r>
        <w:rPr>
          <w:lang w:eastAsia="zh-CN"/>
        </w:rPr>
        <w:t>；平均鉴定的化合物数量为</w:t>
      </w:r>
      <w:r>
        <w:rPr>
          <w:lang w:eastAsia="zh-CN"/>
        </w:rPr>
        <w:t>139</w:t>
      </w:r>
      <w:r>
        <w:rPr>
          <w:lang w:eastAsia="zh-CN"/>
        </w:rPr>
        <w:t>个（图</w:t>
      </w:r>
      <w:hyperlink w:anchor="accuracy">
        <w:r>
          <w:fldChar w:fldCharType="begin"/>
        </w:r>
        <w:r>
          <w:rPr>
            <w:lang w:eastAsia="zh-CN"/>
          </w:rPr>
          <w:instrText xml:space="preserve"> REF accuracy \h</w:instrText>
        </w:r>
        <w:r>
          <w:fldChar w:fldCharType="separate"/>
        </w:r>
        <w:r>
          <w:rPr>
            <w:lang w:eastAsia="zh-CN"/>
          </w:rPr>
          <w:t>6</w:t>
        </w:r>
        <w:r>
          <w:fldChar w:fldCharType="end"/>
        </w:r>
      </w:hyperlink>
      <w:r>
        <w:rPr>
          <w:lang w:eastAsia="zh-CN"/>
        </w:rPr>
        <w:t>c</w:t>
      </w:r>
      <w:r>
        <w:rPr>
          <w:lang w:eastAsia="zh-CN"/>
        </w:rPr>
        <w:t>）。以上我们评估了</w:t>
      </w:r>
      <w:r>
        <w:rPr>
          <w:lang w:eastAsia="zh-CN"/>
        </w:rPr>
        <w:t>MCnebula</w:t>
      </w:r>
      <w:r>
        <w:rPr>
          <w:lang w:eastAsia="zh-CN"/>
        </w:rPr>
        <w:t>得到的每个化学类别的化合物的识别准确率。需要注意的是，</w:t>
      </w:r>
      <w:r>
        <w:rPr>
          <w:lang w:eastAsia="zh-CN"/>
        </w:rPr>
        <w:t>MCnebula</w:t>
      </w:r>
      <w:r>
        <w:rPr>
          <w:lang w:eastAsia="zh-CN"/>
        </w:rPr>
        <w:t>本身并不包含任何鉴定模块，它只利用</w:t>
      </w:r>
      <w:r>
        <w:rPr>
          <w:lang w:eastAsia="zh-CN"/>
        </w:rPr>
        <w:t>SIRIUS</w:t>
      </w:r>
      <w:r>
        <w:rPr>
          <w:lang w:eastAsia="zh-CN"/>
        </w:rPr>
        <w:t>预测结果中得分最高的候选化合物进行注释。关于鉴定的更多评价请参考出版物和我们以前的相关工作</w:t>
      </w:r>
      <w:r>
        <w:rPr>
          <w:vertAlign w:val="superscript"/>
          <w:lang w:eastAsia="zh-CN"/>
        </w:rPr>
        <w:t>[47,22]</w:t>
      </w:r>
      <w:r>
        <w:rPr>
          <w:lang w:eastAsia="zh-CN"/>
        </w:rPr>
        <w:t>。</w:t>
      </w:r>
      <w:bookmarkEnd w:id="118"/>
    </w:p>
    <w:p w:rsidR="00EC5BB5" w:rsidRDefault="00CA0BDE">
      <w:pPr>
        <w:pStyle w:val="3"/>
        <w:rPr>
          <w:lang w:eastAsia="zh-CN"/>
        </w:rPr>
      </w:pPr>
      <w:bookmarkStart w:id="119" w:name="_Toc46"/>
      <w:bookmarkStart w:id="120" w:name="评估的报告和r代码"/>
      <w:r>
        <w:rPr>
          <w:lang w:eastAsia="zh-CN"/>
        </w:rPr>
        <w:t xml:space="preserve">4. </w:t>
      </w:r>
      <w:commentRangeStart w:id="121"/>
      <w:r>
        <w:rPr>
          <w:lang w:eastAsia="zh-CN"/>
        </w:rPr>
        <w:t>评估的报告和</w:t>
      </w:r>
      <w:r>
        <w:rPr>
          <w:lang w:eastAsia="zh-CN"/>
        </w:rPr>
        <w:t>R</w:t>
      </w:r>
      <w:r>
        <w:rPr>
          <w:lang w:eastAsia="zh-CN"/>
        </w:rPr>
        <w:t>代码</w:t>
      </w:r>
      <w:bookmarkEnd w:id="119"/>
      <w:commentRangeEnd w:id="121"/>
      <w:r w:rsidR="00754027">
        <w:rPr>
          <w:rStyle w:val="af6"/>
          <w:rFonts w:eastAsia="宋体" w:cstheme="minorBidi"/>
          <w:b w:val="0"/>
          <w:bCs w:val="0"/>
          <w:color w:val="auto"/>
        </w:rPr>
        <w:commentReference w:id="121"/>
      </w:r>
    </w:p>
    <w:p w:rsidR="00EC5BB5" w:rsidRDefault="00CA0BDE">
      <w:pPr>
        <w:pStyle w:val="FirstParagraph"/>
        <w:rPr>
          <w:lang w:eastAsia="zh-CN"/>
        </w:rPr>
      </w:pPr>
      <w:r>
        <w:rPr>
          <w:lang w:eastAsia="zh-CN"/>
        </w:rPr>
        <w:t>以下评估的脚本和报告可见于：</w:t>
      </w:r>
      <w:r>
        <w:rPr>
          <w:lang w:eastAsia="zh-CN"/>
        </w:rPr>
        <w:t xml:space="preserve"> </w:t>
      </w:r>
      <w:hyperlink r:id="rId33">
        <w:r>
          <w:rPr>
            <w:rStyle w:val="ad"/>
            <w:lang w:eastAsia="zh-CN"/>
          </w:rPr>
          <w:t>https://github.com/Cao-lab-zcmu/exMCnebula2/tree/master/inst/extdata/scripts_evaluation/evaluation_workflow</w:t>
        </w:r>
      </w:hyperlink>
      <w:bookmarkEnd w:id="108"/>
      <w:bookmarkEnd w:id="120"/>
    </w:p>
    <w:p w:rsidR="00EC5BB5" w:rsidRDefault="00CA0BDE">
      <w:pPr>
        <w:pStyle w:val="2"/>
        <w:rPr>
          <w:lang w:eastAsia="zh-CN"/>
        </w:rPr>
      </w:pPr>
      <w:bookmarkStart w:id="122" w:name="_Toc47"/>
      <w:bookmarkStart w:id="123" w:name="二mcnebula的拓展"/>
      <w:r>
        <w:rPr>
          <w:lang w:eastAsia="zh-CN"/>
        </w:rPr>
        <w:lastRenderedPageBreak/>
        <w:t>（二）</w:t>
      </w:r>
      <w:r>
        <w:rPr>
          <w:lang w:eastAsia="zh-CN"/>
        </w:rPr>
        <w:t>MCnebula</w:t>
      </w:r>
      <w:r>
        <w:rPr>
          <w:lang w:eastAsia="zh-CN"/>
        </w:rPr>
        <w:t>的拓展</w:t>
      </w:r>
      <w:bookmarkEnd w:id="122"/>
    </w:p>
    <w:p w:rsidR="00EC5BB5" w:rsidRDefault="00CA0BDE">
      <w:pPr>
        <w:pStyle w:val="FirstParagraph"/>
        <w:rPr>
          <w:lang w:eastAsia="zh-CN"/>
        </w:rPr>
      </w:pPr>
      <w:r>
        <w:rPr>
          <w:lang w:eastAsia="zh-CN"/>
        </w:rPr>
        <w:t>在上一部分的算法阐述（见：第一部分</w:t>
      </w:r>
      <w:r>
        <w:rPr>
          <w:lang w:eastAsia="zh-CN"/>
        </w:rPr>
        <w:t xml:space="preserve"> MCnebula</w:t>
      </w:r>
      <w:r>
        <w:rPr>
          <w:lang w:eastAsia="zh-CN"/>
        </w:rPr>
        <w:t>的方法构建</w:t>
      </w:r>
      <w:r>
        <w:rPr>
          <w:lang w:eastAsia="zh-CN"/>
        </w:rPr>
        <w:t xml:space="preserve"> &gt; </w:t>
      </w:r>
      <w:r>
        <w:rPr>
          <w:lang w:eastAsia="zh-CN"/>
        </w:rPr>
        <w:t>二、结果</w:t>
      </w:r>
      <w:r>
        <w:rPr>
          <w:lang w:eastAsia="zh-CN"/>
        </w:rPr>
        <w:t xml:space="preserve"> &gt; </w:t>
      </w:r>
      <w:r>
        <w:rPr>
          <w:lang w:eastAsia="zh-CN"/>
        </w:rPr>
        <w:t>（二）</w:t>
      </w:r>
      <w:r>
        <w:rPr>
          <w:lang w:eastAsia="zh-CN"/>
        </w:rPr>
        <w:t>MCnebula</w:t>
      </w:r>
      <w:r>
        <w:rPr>
          <w:lang w:eastAsia="zh-CN"/>
        </w:rPr>
        <w:t>的算法）和工作流阐述（图</w:t>
      </w:r>
      <w:hyperlink w:anchor="stream">
        <w:r>
          <w:fldChar w:fldCharType="begin"/>
        </w:r>
        <w:r>
          <w:rPr>
            <w:lang w:eastAsia="zh-CN"/>
          </w:rPr>
          <w:instrText xml:space="preserve"> REF stream \h</w:instrText>
        </w:r>
        <w:r>
          <w:fldChar w:fldCharType="separate"/>
        </w:r>
        <w:r>
          <w:rPr>
            <w:lang w:eastAsia="zh-CN"/>
          </w:rPr>
          <w:t>2</w:t>
        </w:r>
        <w:r>
          <w:fldChar w:fldCharType="end"/>
        </w:r>
      </w:hyperlink>
      <w:r>
        <w:rPr>
          <w:lang w:eastAsia="zh-CN"/>
        </w:rPr>
        <w:t>）中，我们介绍了</w:t>
      </w:r>
      <w:r>
        <w:rPr>
          <w:lang w:eastAsia="zh-CN"/>
        </w:rPr>
        <w:t>MCnebula</w:t>
      </w:r>
      <w:r>
        <w:rPr>
          <w:lang w:eastAsia="zh-CN"/>
        </w:rPr>
        <w:t>的主体部分，它用于整合注释数据和归类可视化方面的内容。以下我们阐述</w:t>
      </w:r>
      <w:r>
        <w:rPr>
          <w:lang w:eastAsia="zh-CN"/>
        </w:rPr>
        <w:t>MCnebula</w:t>
      </w:r>
      <w:r>
        <w:rPr>
          <w:lang w:eastAsia="zh-CN"/>
        </w:rPr>
        <w:t>的拓展功能，将</w:t>
      </w:r>
      <w:r>
        <w:rPr>
          <w:lang w:eastAsia="zh-CN"/>
        </w:rPr>
        <w:t>MCnebula</w:t>
      </w:r>
      <w:r>
        <w:rPr>
          <w:lang w:eastAsia="zh-CN"/>
        </w:rPr>
        <w:t>的算法运用于更广的方面，允许高级的自定义分析（以下内容涉及：统计分析、</w:t>
      </w:r>
      <w:r>
        <w:rPr>
          <w:lang w:eastAsia="zh-CN"/>
        </w:rPr>
        <w:t xml:space="preserve"> ‘Features’ </w:t>
      </w:r>
      <w:r>
        <w:rPr>
          <w:lang w:eastAsia="zh-CN"/>
        </w:rPr>
        <w:t>筛选（</w:t>
      </w:r>
      <w:r>
        <w:rPr>
          <w:lang w:eastAsia="zh-CN"/>
        </w:rPr>
        <w:t>Feature selection</w:t>
      </w:r>
      <w:r>
        <w:rPr>
          <w:lang w:eastAsia="zh-CN"/>
        </w:rPr>
        <w:t>）、聚焦关键代谢物（化合物）及其结构特征、通路富集、查询化合物等）。</w:t>
      </w:r>
    </w:p>
    <w:p w:rsidR="00EC5BB5" w:rsidRDefault="00CA0BDE">
      <w:pPr>
        <w:pStyle w:val="3"/>
        <w:rPr>
          <w:lang w:eastAsia="zh-CN"/>
        </w:rPr>
      </w:pPr>
      <w:bookmarkStart w:id="124" w:name="_Toc48"/>
      <w:bookmarkStart w:id="125" w:name="用于化学发现"/>
      <w:r>
        <w:rPr>
          <w:lang w:eastAsia="zh-CN"/>
        </w:rPr>
        <w:t xml:space="preserve">1. </w:t>
      </w:r>
      <w:r>
        <w:rPr>
          <w:lang w:eastAsia="zh-CN"/>
        </w:rPr>
        <w:t>用于化学发现</w:t>
      </w:r>
      <w:bookmarkEnd w:id="124"/>
    </w:p>
    <w:p w:rsidR="00EC5BB5" w:rsidRDefault="00CA0BDE">
      <w:pPr>
        <w:pStyle w:val="FirstParagraph"/>
        <w:rPr>
          <w:lang w:eastAsia="zh-CN"/>
        </w:rPr>
      </w:pPr>
      <w:r>
        <w:rPr>
          <w:lang w:eastAsia="zh-CN"/>
        </w:rPr>
        <w:t>表</w:t>
      </w:r>
      <w:hyperlink w:anchor="chemFinding">
        <w:r>
          <w:fldChar w:fldCharType="begin"/>
        </w:r>
        <w:r>
          <w:rPr>
            <w:lang w:eastAsia="zh-CN"/>
          </w:rPr>
          <w:instrText xml:space="preserve"> REF chemFinding \h</w:instrText>
        </w:r>
        <w:r>
          <w:fldChar w:fldCharType="separate"/>
        </w:r>
        <w:r>
          <w:rPr>
            <w:b/>
            <w:lang w:eastAsia="zh-CN"/>
          </w:rPr>
          <w:t>13</w:t>
        </w:r>
        <w:r>
          <w:fldChar w:fldCharType="end"/>
        </w:r>
      </w:hyperlink>
      <w:r>
        <w:rPr>
          <w:lang w:eastAsia="zh-CN"/>
        </w:rPr>
        <w:t>为拓展</w:t>
      </w:r>
      <w:r>
        <w:rPr>
          <w:lang w:eastAsia="zh-CN"/>
        </w:rPr>
        <w:t>MCnebula</w:t>
      </w:r>
      <w:r>
        <w:rPr>
          <w:lang w:eastAsia="zh-CN"/>
        </w:rPr>
        <w:t>用于化学信息查询的函数（应用请参考：第三部分</w:t>
      </w:r>
      <w:r>
        <w:rPr>
          <w:lang w:eastAsia="zh-CN"/>
        </w:rPr>
        <w:t xml:space="preserve"> MCnebula</w:t>
      </w:r>
      <w:r>
        <w:rPr>
          <w:lang w:eastAsia="zh-CN"/>
        </w:rPr>
        <w:t>分析血清</w:t>
      </w:r>
      <w:proofErr w:type="gramStart"/>
      <w:r>
        <w:rPr>
          <w:lang w:eastAsia="zh-CN"/>
        </w:rPr>
        <w:t>代谢组</w:t>
      </w:r>
      <w:proofErr w:type="gramEnd"/>
      <w:r>
        <w:rPr>
          <w:lang w:eastAsia="zh-CN"/>
        </w:rPr>
        <w:t xml:space="preserve"> &gt; </w:t>
      </w:r>
      <w:r>
        <w:rPr>
          <w:lang w:eastAsia="zh-CN"/>
        </w:rPr>
        <w:t>二、结果或者第四部分</w:t>
      </w:r>
      <w:r>
        <w:rPr>
          <w:lang w:eastAsia="zh-CN"/>
        </w:rPr>
        <w:t xml:space="preserve"> MCnebula</w:t>
      </w:r>
      <w:r>
        <w:rPr>
          <w:lang w:eastAsia="zh-CN"/>
        </w:rPr>
        <w:t>分析炮制中药</w:t>
      </w:r>
      <w:r>
        <w:rPr>
          <w:lang w:eastAsia="zh-CN"/>
        </w:rPr>
        <w:t xml:space="preserve"> &gt; </w:t>
      </w:r>
      <w:r>
        <w:rPr>
          <w:lang w:eastAsia="zh-CN"/>
        </w:rPr>
        <w:t>二、结果）。</w:t>
      </w:r>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rPr>
          <w:lang w:eastAsia="zh-CN"/>
        </w:rPr>
      </w:pPr>
      <w:r>
        <w:rPr>
          <w:b/>
          <w:lang w:eastAsia="zh-CN"/>
        </w:rPr>
        <w:t>表</w:t>
      </w:r>
      <w:r>
        <w:rPr>
          <w:b/>
          <w:lang w:eastAsia="zh-CN"/>
        </w:rPr>
        <w:t xml:space="preserve"> </w:t>
      </w:r>
      <w:bookmarkStart w:id="126" w:name="chemFinding"/>
      <w:r>
        <w:rPr>
          <w:b/>
        </w:rPr>
        <w:fldChar w:fldCharType="begin"/>
      </w:r>
      <w:r>
        <w:rPr>
          <w:b/>
          <w:lang w:eastAsia="zh-CN"/>
        </w:rPr>
        <w:instrText>SEQ tab \* Arabic</w:instrText>
      </w:r>
      <w:r>
        <w:rPr>
          <w:b/>
        </w:rPr>
        <w:fldChar w:fldCharType="separate"/>
      </w:r>
      <w:r>
        <w:rPr>
          <w:b/>
          <w:lang w:eastAsia="zh-CN"/>
        </w:rPr>
        <w:t>13</w:t>
      </w:r>
      <w:r>
        <w:rPr>
          <w:b/>
        </w:rPr>
        <w:fldChar w:fldCharType="end"/>
      </w:r>
      <w:bookmarkEnd w:id="126"/>
      <w:r>
        <w:rPr>
          <w:b/>
          <w:lang w:eastAsia="zh-CN"/>
        </w:rPr>
        <w:t xml:space="preserve">  </w:t>
      </w:r>
      <w:r>
        <w:rPr>
          <w:lang w:eastAsia="zh-CN"/>
        </w:rPr>
        <w:t>拓展</w:t>
      </w:r>
      <w:r>
        <w:rPr>
          <w:lang w:eastAsia="zh-CN"/>
        </w:rPr>
        <w:t>MCnebula</w:t>
      </w:r>
      <w:r>
        <w:rPr>
          <w:lang w:eastAsia="zh-CN"/>
        </w:rPr>
        <w:t>用于化学发现的函数</w:t>
      </w:r>
    </w:p>
    <w:tbl>
      <w:tblPr>
        <w:tblW w:w="0" w:type="auto"/>
        <w:jc w:val="center"/>
        <w:tblLayout w:type="fixed"/>
        <w:tblLook w:val="04A0" w:firstRow="1" w:lastRow="0" w:firstColumn="1" w:lastColumn="0" w:noHBand="0" w:noVBand="1"/>
      </w:tblPr>
      <w:tblGrid>
        <w:gridCol w:w="2160"/>
        <w:gridCol w:w="2160"/>
        <w:gridCol w:w="4320"/>
      </w:tblGrid>
      <w:tr w:rsidR="00EC5BB5">
        <w:trPr>
          <w:tblHeader/>
          <w:jc w:val="center"/>
        </w:trPr>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Group</w:t>
            </w:r>
          </w:p>
        </w:tc>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Name</w:t>
            </w:r>
          </w:p>
        </w:tc>
        <w:tc>
          <w:tcPr>
            <w:tcW w:w="432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Query inchikey</w:t>
            </w:r>
          </w:p>
        </w:tc>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query_inchikey</w:t>
            </w:r>
          </w:p>
        </w:tc>
        <w:tc>
          <w:tcPr>
            <w:tcW w:w="432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批量多线程模式，通过PubChem API使用InChIKey2D（InChIKey的第一个哈希块）查询所有的InChIKey</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pubchem_get_inchikey</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同上，查询单个InChIKey</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Query classification</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query_classification</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批量多线程模式，通过ClassyFire在R的API使用InChIKey查询所有的化学分类系统</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classyfire_get_classification</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同上，查询单个InChIKey</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Query synonyms</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query_synonyms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批量多线程模式，通过PubChem API使用InChIKey查询所有可得的化合物同义名</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pubchem_get_synonyms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同上，查询单个InChIKey</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Query others</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query_iupac</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批量多线程模式，通过PubChem API使用InChIKey查询所有可得的化合物IUPAC名</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Pick annotation</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pick_class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从'query_classification'获得的数据选取唯一结果</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.filter_pick.class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'pick_class'预设的选取方法</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PickClass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与'pick_class'相关</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pick_synonym</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从'query_synonyms'获取的数据中选取同义名（根据正则匹配的先后顺序）</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.filter_pick.general</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'query_synonyms'预设的过滤方法</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Output identification</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rename_table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'format_table'的变形，仅变换表格的列名称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format_table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根据预设的方法，调用'dplyr::*'系列函数对表格塑形（依次为：filter，arrange，distinct，</w:t>
            </w:r>
            <w:r>
              <w:rPr>
                <w:rFonts w:eastAsia="Times New Roman" w:cs="Times New Roman"/>
                <w:color w:val="000000"/>
                <w:szCs w:val="21"/>
              </w:rPr>
              <w:lastRenderedPageBreak/>
              <w:t>mutate，select，rename），是用于MCnebula注释数据集输出的快速便捷的方法</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.filter_format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'format_table'预设的一系列参数</w:t>
            </w:r>
          </w:p>
        </w:tc>
      </w:tr>
      <w:tr w:rsidR="00EC5BB5">
        <w:trPr>
          <w:jc w:val="center"/>
        </w:trPr>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Plot EIC stack</w:t>
            </w:r>
          </w:p>
        </w:tc>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plot_EIC_stack</w:t>
            </w:r>
          </w:p>
        </w:tc>
        <w:tc>
          <w:tcPr>
            <w:tcW w:w="432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用于绘制堆叠的EIC图，与'plot_msms_mirrors'相对应</w:t>
            </w:r>
            <w:bookmarkEnd w:id="125"/>
          </w:p>
        </w:tc>
      </w:tr>
    </w:tbl>
    <w:p w:rsidR="00EC5BB5" w:rsidRDefault="00CA0BDE">
      <w:pPr>
        <w:pStyle w:val="3"/>
      </w:pPr>
      <w:bookmarkStart w:id="127" w:name="_Toc49"/>
      <w:bookmarkStart w:id="128" w:name="用于代谢组数据分析"/>
      <w:r>
        <w:t xml:space="preserve">2. </w:t>
      </w:r>
      <w:r>
        <w:t>用于代谢组数据分析</w:t>
      </w:r>
      <w:bookmarkEnd w:id="127"/>
    </w:p>
    <w:p w:rsidR="00EC5BB5" w:rsidRDefault="00CA0BDE">
      <w:pPr>
        <w:pStyle w:val="FirstParagraph"/>
        <w:rPr>
          <w:lang w:eastAsia="zh-CN"/>
        </w:rPr>
      </w:pPr>
      <w:r>
        <w:rPr>
          <w:lang w:eastAsia="zh-CN"/>
        </w:rPr>
        <w:t>表</w:t>
      </w:r>
      <w:hyperlink w:anchor="metaAna">
        <w:r>
          <w:fldChar w:fldCharType="begin"/>
        </w:r>
        <w:r>
          <w:rPr>
            <w:lang w:eastAsia="zh-CN"/>
          </w:rPr>
          <w:instrText xml:space="preserve"> REF metaAna \h</w:instrText>
        </w:r>
        <w:r>
          <w:fldChar w:fldCharType="separate"/>
        </w:r>
        <w:r>
          <w:rPr>
            <w:b/>
            <w:lang w:eastAsia="zh-CN"/>
          </w:rPr>
          <w:t>14</w:t>
        </w:r>
        <w:r>
          <w:fldChar w:fldCharType="end"/>
        </w:r>
      </w:hyperlink>
      <w:r>
        <w:rPr>
          <w:lang w:eastAsia="zh-CN"/>
        </w:rPr>
        <w:t>为拓展</w:t>
      </w:r>
      <w:r>
        <w:rPr>
          <w:lang w:eastAsia="zh-CN"/>
        </w:rPr>
        <w:t>MCnebula</w:t>
      </w:r>
      <w:r>
        <w:rPr>
          <w:lang w:eastAsia="zh-CN"/>
        </w:rPr>
        <w:t>用于</w:t>
      </w:r>
      <w:proofErr w:type="gramStart"/>
      <w:r>
        <w:rPr>
          <w:lang w:eastAsia="zh-CN"/>
        </w:rPr>
        <w:t>代谢组</w:t>
      </w:r>
      <w:proofErr w:type="gramEnd"/>
      <w:r>
        <w:rPr>
          <w:lang w:eastAsia="zh-CN"/>
        </w:rPr>
        <w:t>数据分析的函数（应用请参考：第三部分</w:t>
      </w:r>
      <w:r>
        <w:rPr>
          <w:lang w:eastAsia="zh-CN"/>
        </w:rPr>
        <w:t xml:space="preserve"> MCnebula</w:t>
      </w:r>
      <w:r>
        <w:rPr>
          <w:lang w:eastAsia="zh-CN"/>
        </w:rPr>
        <w:t>分析血清</w:t>
      </w:r>
      <w:proofErr w:type="gramStart"/>
      <w:r>
        <w:rPr>
          <w:lang w:eastAsia="zh-CN"/>
        </w:rPr>
        <w:t>代谢组</w:t>
      </w:r>
      <w:proofErr w:type="gramEnd"/>
      <w:r>
        <w:rPr>
          <w:lang w:eastAsia="zh-CN"/>
        </w:rPr>
        <w:t xml:space="preserve"> &gt; </w:t>
      </w:r>
      <w:r>
        <w:rPr>
          <w:lang w:eastAsia="zh-CN"/>
        </w:rPr>
        <w:t>二、结果）。</w:t>
      </w:r>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rPr>
          <w:lang w:eastAsia="zh-CN"/>
        </w:rPr>
      </w:pPr>
      <w:r>
        <w:rPr>
          <w:b/>
          <w:lang w:eastAsia="zh-CN"/>
        </w:rPr>
        <w:t>表</w:t>
      </w:r>
      <w:r>
        <w:rPr>
          <w:b/>
          <w:lang w:eastAsia="zh-CN"/>
        </w:rPr>
        <w:t xml:space="preserve"> </w:t>
      </w:r>
      <w:bookmarkStart w:id="129" w:name="metaAna"/>
      <w:r>
        <w:rPr>
          <w:b/>
        </w:rPr>
        <w:fldChar w:fldCharType="begin"/>
      </w:r>
      <w:r>
        <w:rPr>
          <w:b/>
          <w:lang w:eastAsia="zh-CN"/>
        </w:rPr>
        <w:instrText>SEQ tab \* Arabic</w:instrText>
      </w:r>
      <w:r>
        <w:rPr>
          <w:b/>
        </w:rPr>
        <w:fldChar w:fldCharType="separate"/>
      </w:r>
      <w:r>
        <w:rPr>
          <w:b/>
          <w:lang w:eastAsia="zh-CN"/>
        </w:rPr>
        <w:t>14</w:t>
      </w:r>
      <w:r>
        <w:rPr>
          <w:b/>
        </w:rPr>
        <w:fldChar w:fldCharType="end"/>
      </w:r>
      <w:bookmarkEnd w:id="129"/>
      <w:r>
        <w:rPr>
          <w:b/>
          <w:lang w:eastAsia="zh-CN"/>
        </w:rPr>
        <w:t xml:space="preserve">  </w:t>
      </w:r>
      <w:r>
        <w:rPr>
          <w:lang w:eastAsia="zh-CN"/>
        </w:rPr>
        <w:t>拓展</w:t>
      </w:r>
      <w:r>
        <w:rPr>
          <w:lang w:eastAsia="zh-CN"/>
        </w:rPr>
        <w:t>MCnebula</w:t>
      </w:r>
      <w:r>
        <w:rPr>
          <w:lang w:eastAsia="zh-CN"/>
        </w:rPr>
        <w:t>用于</w:t>
      </w:r>
      <w:proofErr w:type="gramStart"/>
      <w:r>
        <w:rPr>
          <w:lang w:eastAsia="zh-CN"/>
        </w:rPr>
        <w:t>代谢组</w:t>
      </w:r>
      <w:proofErr w:type="gramEnd"/>
      <w:r>
        <w:rPr>
          <w:lang w:eastAsia="zh-CN"/>
        </w:rPr>
        <w:t>学分析的函数</w:t>
      </w:r>
    </w:p>
    <w:tbl>
      <w:tblPr>
        <w:tblW w:w="0" w:type="auto"/>
        <w:jc w:val="center"/>
        <w:tblLayout w:type="fixed"/>
        <w:tblLook w:val="04A0" w:firstRow="1" w:lastRow="0" w:firstColumn="1" w:lastColumn="0" w:noHBand="0" w:noVBand="1"/>
      </w:tblPr>
      <w:tblGrid>
        <w:gridCol w:w="2160"/>
        <w:gridCol w:w="2160"/>
        <w:gridCol w:w="4320"/>
      </w:tblGrid>
      <w:tr w:rsidR="00EC5BB5">
        <w:trPr>
          <w:tblHeader/>
          <w:jc w:val="center"/>
        </w:trPr>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Group</w:t>
            </w:r>
          </w:p>
        </w:tc>
        <w:tc>
          <w:tcPr>
            <w:tcW w:w="216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Name</w:t>
            </w:r>
          </w:p>
        </w:tc>
        <w:tc>
          <w:tcPr>
            <w:tcW w:w="4320"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Description</w:t>
            </w:r>
          </w:p>
        </w:tc>
      </w:tr>
      <w:tr w:rsidR="00EC5BB5">
        <w:trPr>
          <w:jc w:val="center"/>
        </w:trPr>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Alignment merge</w:t>
            </w:r>
          </w:p>
        </w:tc>
        <w:tc>
          <w:tcPr>
            <w:tcW w:w="216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align_merge</w:t>
            </w:r>
          </w:p>
        </w:tc>
        <w:tc>
          <w:tcPr>
            <w:tcW w:w="4320"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根据得分公式合并包含m/z和RT的两个矩阵：Score = (1 - rt.difference / rt.tolerance) * rt.weight + (1 - mz.defference / mz.tolerance) * mz.weight</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tol_merge</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容差合并，'align_merge'的基础函数。本函数不使用for循环（因为R的循环速度太慢）而是用'merge'进行合并，这涉及一个'分箱'聚类的过程，聚类两次（向上约分和向下约分），将'箱'大小内的数值给定一个编号，进行两次合并，再根据容差设定滤除不匹配的数据。</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Cross select</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select_features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'Features'筛选算法，在'features_annotation'、'nebula_index'数据集和'top_table'数据集中交叉筛选，准则有化学类、Q-value（P-value的矫正）、Log(Fold Change)、Tanimoto similarity等</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cross_select</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'select_features'的基础函数，'dplyr::*'系列函数的包装</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Dot heatmap</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plot_heatmap</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结合MCnebula2 R包快速绘制热图的函数</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handling_na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为绘制热图前处理矩阵的算法：对于每一个数据子集（'Features'量化矩阵的各个分组），缺失的数值将被填充为平均值；如果这组数据都是缺失的数值，它们将被填充为零</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log_trans</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为绘制热图前处理矩阵的算法：将宽数据（wide data.frame）转换为长数据（long data.frame）；对数值进行对数转换；如果有一个数值为0，则用数值列的最小值的1/10替换（设定极限值）</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Pathway enrichment</w:t>
            </w: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init_fella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建立FELLA包用于富集的数据集</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load_fella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r>
              <w:rPr>
                <w:rFonts w:eastAsia="Times New Roman" w:cs="Times New Roman"/>
                <w:color w:val="000000"/>
                <w:szCs w:val="21"/>
                <w:lang w:eastAsia="zh-CN"/>
              </w:rPr>
              <w:t>载入预建立的FELLA包的数据集</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rPr>
                <w:lang w:eastAsia="zh-CN"/>
              </w:rPr>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enrich_fella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以多组'Features'为单位，使用FELLA包进行</w:t>
            </w:r>
            <w:r>
              <w:rPr>
                <w:rFonts w:eastAsia="Times New Roman" w:cs="Times New Roman"/>
                <w:color w:val="000000"/>
                <w:szCs w:val="21"/>
              </w:rPr>
              <w:lastRenderedPageBreak/>
              <w:t>通路富集</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graph_fella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从富集完毕的数据中获取'pagerank'，'diffusion'，'hypergeom'的富集图的数据</w:t>
            </w:r>
          </w:p>
        </w:tc>
      </w:tr>
      <w:tr w:rsidR="00EC5BB5">
        <w:trPr>
          <w:jc w:val="center"/>
        </w:trPr>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plotGraph_fella</w:t>
            </w:r>
          </w:p>
        </w:tc>
        <w:tc>
          <w:tcPr>
            <w:tcW w:w="4320"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使用ggplot2绘制富集图</w:t>
            </w:r>
          </w:p>
        </w:tc>
      </w:tr>
      <w:tr w:rsidR="00EC5BB5">
        <w:trPr>
          <w:jc w:val="center"/>
        </w:trPr>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EC5BB5">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216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cid.to.kegg</w:t>
            </w:r>
          </w:p>
        </w:tc>
        <w:tc>
          <w:tcPr>
            <w:tcW w:w="4320"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使用'MetaboAnalystR'R包将PubChem的CID转化为KEGG的ID用于富集分析</w:t>
            </w:r>
            <w:bookmarkEnd w:id="106"/>
            <w:bookmarkEnd w:id="123"/>
            <w:bookmarkEnd w:id="128"/>
          </w:p>
        </w:tc>
      </w:tr>
    </w:tbl>
    <w:p w:rsidR="00EC5BB5" w:rsidRDefault="00CA0BDE">
      <w:pPr>
        <w:pStyle w:val="1"/>
      </w:pPr>
      <w:bookmarkStart w:id="130" w:name="_Toc50"/>
      <w:bookmarkStart w:id="131" w:name="三小结-1"/>
      <w:r>
        <w:t>三、小结</w:t>
      </w:r>
      <w:bookmarkEnd w:id="130"/>
    </w:p>
    <w:p w:rsidR="00EC5BB5" w:rsidRDefault="00CA0BDE">
      <w:pPr>
        <w:pStyle w:val="FirstParagraph"/>
        <w:rPr>
          <w:lang w:eastAsia="zh-CN"/>
        </w:rPr>
      </w:pPr>
      <w:r>
        <w:rPr>
          <w:lang w:eastAsia="zh-CN"/>
        </w:rPr>
        <w:t xml:space="preserve">   </w:t>
      </w:r>
      <w:r>
        <w:rPr>
          <w:lang w:eastAsia="zh-CN"/>
        </w:rPr>
        <w:t>对于鉴定，光谱库匹配仍然是</w:t>
      </w:r>
      <w:r>
        <w:rPr>
          <w:lang w:eastAsia="zh-CN"/>
        </w:rPr>
        <w:t>LC-MS/MS</w:t>
      </w:r>
      <w:r>
        <w:rPr>
          <w:lang w:eastAsia="zh-CN"/>
        </w:rPr>
        <w:t>数据的主要方法，因为它具有很高的准确性。一般的化合物分类也是基于此，即首先通过光谱匹配来识别化学结构，然后根据化学结构来评估其化学类别。考虑到参考光谱库的局限性，像</w:t>
      </w:r>
      <w:r>
        <w:rPr>
          <w:lang w:eastAsia="zh-CN"/>
        </w:rPr>
        <w:t>CANOPUS</w:t>
      </w:r>
      <w:r>
        <w:rPr>
          <w:vertAlign w:val="superscript"/>
          <w:lang w:eastAsia="zh-CN"/>
        </w:rPr>
        <w:t>[34]</w:t>
      </w:r>
      <w:r>
        <w:rPr>
          <w:lang w:eastAsia="zh-CN"/>
        </w:rPr>
        <w:t>这样的分类技术应用于</w:t>
      </w:r>
      <w:r>
        <w:rPr>
          <w:lang w:eastAsia="zh-CN"/>
        </w:rPr>
        <w:t>MCnebula</w:t>
      </w:r>
      <w:r>
        <w:rPr>
          <w:lang w:eastAsia="zh-CN"/>
        </w:rPr>
        <w:t>中绕过了识别化学结构的第一步，而是预测可能的化学类别，即使确切的化学结构不为人所知。</w:t>
      </w:r>
      <w:r>
        <w:rPr>
          <w:lang w:eastAsia="zh-CN"/>
        </w:rPr>
        <w:t>MCnebula</w:t>
      </w:r>
      <w:r>
        <w:rPr>
          <w:lang w:eastAsia="zh-CN"/>
        </w:rPr>
        <w:t>将这一尖端技术与</w:t>
      </w:r>
      <w:r>
        <w:rPr>
          <w:lang w:eastAsia="zh-CN"/>
        </w:rPr>
        <w:t>ABC</w:t>
      </w:r>
      <w:r>
        <w:rPr>
          <w:lang w:eastAsia="zh-CN"/>
        </w:rPr>
        <w:t>选择算法相结合，实现了</w:t>
      </w:r>
      <w:r>
        <w:rPr>
          <w:lang w:eastAsia="zh-CN"/>
        </w:rPr>
        <w:t>Child-Nebulae</w:t>
      </w:r>
      <w:r>
        <w:rPr>
          <w:lang w:eastAsia="zh-CN"/>
        </w:rPr>
        <w:t>的可视化，这使得探索光谱库以外的未知化合物成为可能。我们将</w:t>
      </w:r>
      <w:r>
        <w:rPr>
          <w:lang w:eastAsia="zh-CN"/>
        </w:rPr>
        <w:t>MCnebula</w:t>
      </w:r>
      <w:r>
        <w:rPr>
          <w:lang w:eastAsia="zh-CN"/>
        </w:rPr>
        <w:t>的分类方法与</w:t>
      </w:r>
      <w:r>
        <w:rPr>
          <w:lang w:eastAsia="zh-CN"/>
        </w:rPr>
        <w:t>GNPS</w:t>
      </w:r>
      <w:r>
        <w:rPr>
          <w:lang w:eastAsia="zh-CN"/>
        </w:rPr>
        <w:t>进行了比较，</w:t>
      </w:r>
      <w:r>
        <w:rPr>
          <w:lang w:eastAsia="zh-CN"/>
        </w:rPr>
        <w:t>GNPS</w:t>
      </w:r>
      <w:r>
        <w:rPr>
          <w:lang w:eastAsia="zh-CN"/>
        </w:rPr>
        <w:t>的方法依赖于化学结构鉴定。当加入不同程度的噪声时，</w:t>
      </w:r>
      <w:r>
        <w:rPr>
          <w:lang w:eastAsia="zh-CN"/>
        </w:rPr>
        <w:t>GNPS</w:t>
      </w:r>
      <w:r>
        <w:rPr>
          <w:lang w:eastAsia="zh-CN"/>
        </w:rPr>
        <w:t>的分类化合物的数量与</w:t>
      </w:r>
      <w:r>
        <w:rPr>
          <w:lang w:eastAsia="zh-CN"/>
        </w:rPr>
        <w:t>MCnebula</w:t>
      </w:r>
      <w:r>
        <w:rPr>
          <w:lang w:eastAsia="zh-CN"/>
        </w:rPr>
        <w:t>的稳定表现相比明显减少。对于实际获得的</w:t>
      </w:r>
      <w:r>
        <w:rPr>
          <w:lang w:eastAsia="zh-CN"/>
        </w:rPr>
        <w:t>MS/MS</w:t>
      </w:r>
      <w:r>
        <w:rPr>
          <w:lang w:eastAsia="zh-CN"/>
        </w:rPr>
        <w:t>图谱，它们不如参考图谱好，而且含有一些噪声；事实上，现实中的</w:t>
      </w:r>
      <w:r>
        <w:rPr>
          <w:lang w:eastAsia="zh-CN"/>
        </w:rPr>
        <w:t>MS/MS</w:t>
      </w:r>
      <w:r>
        <w:rPr>
          <w:lang w:eastAsia="zh-CN"/>
        </w:rPr>
        <w:t>光谱更接近于有噪声的情况。这意味着</w:t>
      </w:r>
      <w:r>
        <w:rPr>
          <w:lang w:eastAsia="zh-CN"/>
        </w:rPr>
        <w:t>MCnebula</w:t>
      </w:r>
      <w:r>
        <w:rPr>
          <w:lang w:eastAsia="zh-CN"/>
        </w:rPr>
        <w:t>可以在一定程度上抵御噪声的干扰。在评估的最后，我们检查了</w:t>
      </w:r>
      <w:r>
        <w:rPr>
          <w:lang w:eastAsia="zh-CN"/>
        </w:rPr>
        <w:t>MCnebula</w:t>
      </w:r>
      <w:r>
        <w:rPr>
          <w:lang w:eastAsia="zh-CN"/>
        </w:rPr>
        <w:t>的鉴定精度。结果证实，鉴定的准确性在</w:t>
      </w:r>
      <w:r>
        <w:rPr>
          <w:lang w:eastAsia="zh-CN"/>
        </w:rPr>
        <w:t>70%</w:t>
      </w:r>
      <w:r>
        <w:rPr>
          <w:lang w:eastAsia="zh-CN"/>
        </w:rPr>
        <w:t>左右波动，与</w:t>
      </w:r>
      <w:r>
        <w:rPr>
          <w:lang w:eastAsia="zh-CN"/>
        </w:rPr>
        <w:t>SIRIUS</w:t>
      </w:r>
      <w:r>
        <w:rPr>
          <w:lang w:eastAsia="zh-CN"/>
        </w:rPr>
        <w:t>报道的一致</w:t>
      </w:r>
      <w:r>
        <w:rPr>
          <w:vertAlign w:val="superscript"/>
          <w:lang w:eastAsia="zh-CN"/>
        </w:rPr>
        <w:t>[22]</w:t>
      </w:r>
      <w:r>
        <w:rPr>
          <w:lang w:eastAsia="zh-CN"/>
        </w:rPr>
        <w:t>。</w:t>
      </w:r>
    </w:p>
    <w:p w:rsidR="00EC5BB5" w:rsidRDefault="00CA0BDE">
      <w:pPr>
        <w:pStyle w:val="a0"/>
      </w:pPr>
      <w:r>
        <w:t xml:space="preserve">   </w:t>
      </w:r>
      <w:r>
        <w:t>用于</w:t>
      </w:r>
      <w:r>
        <w:t>MCnebula</w:t>
      </w:r>
      <w:r>
        <w:t>拓展的函数（表</w:t>
      </w:r>
      <w:hyperlink w:anchor="chemFinding">
        <w:r>
          <w:fldChar w:fldCharType="begin"/>
        </w:r>
        <w:r>
          <w:instrText xml:space="preserve"> REF chemFinding \h</w:instrText>
        </w:r>
        <w:r>
          <w:fldChar w:fldCharType="separate"/>
        </w:r>
        <w:r>
          <w:rPr>
            <w:b/>
          </w:rPr>
          <w:t>13</w:t>
        </w:r>
        <w:r>
          <w:fldChar w:fldCharType="end"/>
        </w:r>
      </w:hyperlink>
      <w:r>
        <w:t>和表</w:t>
      </w:r>
      <w:hyperlink w:anchor="metaAna">
        <w:r>
          <w:fldChar w:fldCharType="begin"/>
        </w:r>
        <w:r>
          <w:instrText xml:space="preserve"> REF metaAna \h</w:instrText>
        </w:r>
        <w:r>
          <w:fldChar w:fldCharType="separate"/>
        </w:r>
        <w:r>
          <w:rPr>
            <w:b/>
          </w:rPr>
          <w:t>14</w:t>
        </w:r>
        <w:r>
          <w:fldChar w:fldCharType="end"/>
        </w:r>
      </w:hyperlink>
      <w:r>
        <w:t>）被整理至额外的包</w:t>
      </w:r>
      <w:r>
        <w:t xml:space="preserve"> ‘exMCnebula2’ </w:t>
      </w:r>
      <w:r>
        <w:t>（</w:t>
      </w:r>
      <w:hyperlink r:id="rId34">
        <w:r>
          <w:rPr>
            <w:rStyle w:val="ad"/>
          </w:rPr>
          <w:t>https://github.com/Cao-lab-zcmu/exMCnebula2</w:t>
        </w:r>
      </w:hyperlink>
      <w:r>
        <w:t>）。这些函数可配合</w:t>
      </w:r>
      <w:r>
        <w:t>MCnebula</w:t>
      </w:r>
      <w:r>
        <w:t>的</w:t>
      </w:r>
      <w:r>
        <w:t>R</w:t>
      </w:r>
      <w:r>
        <w:t>包（</w:t>
      </w:r>
      <w:r>
        <w:t>MCnebula2</w:t>
      </w:r>
      <w:r>
        <w:t>）使用，拓展</w:t>
      </w:r>
      <w:r>
        <w:t>MCnebula</w:t>
      </w:r>
      <w:r>
        <w:t>的应用，我们在随后的内容中示例了它们。</w:t>
      </w:r>
      <w:bookmarkEnd w:id="131"/>
    </w:p>
    <w:p w:rsidR="00EC5BB5" w:rsidRDefault="00CA0BDE">
      <w:pPr>
        <w:pStyle w:val="1"/>
        <w:rPr>
          <w:lang w:eastAsia="zh-CN"/>
        </w:rPr>
      </w:pPr>
      <w:bookmarkStart w:id="132" w:name="第三部分-mcnebula分析血清代谢组"/>
      <w:bookmarkStart w:id="133" w:name="_Toc51"/>
      <w:r>
        <w:rPr>
          <w:lang w:eastAsia="zh-CN"/>
        </w:rPr>
        <w:t>第三部分</w:t>
      </w:r>
      <w:r>
        <w:rPr>
          <w:lang w:eastAsia="zh-CN"/>
        </w:rPr>
        <w:t xml:space="preserve"> </w:t>
      </w:r>
      <w:ins w:id="134" w:author="dell" w:date="2023-03-20T09:12:00Z">
        <w:r>
          <w:rPr>
            <w:lang w:eastAsia="zh-CN"/>
          </w:rPr>
          <w:t>基于</w:t>
        </w:r>
      </w:ins>
      <w:r>
        <w:rPr>
          <w:lang w:eastAsia="zh-CN"/>
        </w:rPr>
        <w:t>MCnebula</w:t>
      </w:r>
      <w:del w:id="135" w:author="dell" w:date="2023-03-20T09:12:00Z">
        <w:r w:rsidDel="00CA0BDE">
          <w:rPr>
            <w:rFonts w:hint="eastAsia"/>
            <w:lang w:eastAsia="zh-CN"/>
          </w:rPr>
          <w:delText>分析血清代谢组</w:delText>
        </w:r>
      </w:del>
      <w:bookmarkEnd w:id="132"/>
      <w:bookmarkEnd w:id="133"/>
      <w:ins w:id="136" w:author="dell" w:date="2023-03-20T09:12:00Z">
        <w:r>
          <w:rPr>
            <w:rFonts w:hint="eastAsia"/>
            <w:lang w:eastAsia="zh-CN"/>
          </w:rPr>
          <w:t>策略</w:t>
        </w:r>
        <w:r>
          <w:rPr>
            <w:lang w:eastAsia="zh-CN"/>
          </w:rPr>
          <w:t>的血清</w:t>
        </w:r>
        <w:proofErr w:type="gramStart"/>
        <w:r>
          <w:rPr>
            <w:lang w:eastAsia="zh-CN"/>
          </w:rPr>
          <w:t>代谢组</w:t>
        </w:r>
        <w:proofErr w:type="gramEnd"/>
        <w:r>
          <w:rPr>
            <w:lang w:eastAsia="zh-CN"/>
          </w:rPr>
          <w:t>学</w:t>
        </w:r>
      </w:ins>
    </w:p>
    <w:p w:rsidR="00EC5BB5" w:rsidRDefault="00CA0BDE">
      <w:pPr>
        <w:pStyle w:val="1"/>
        <w:rPr>
          <w:lang w:eastAsia="zh-CN"/>
        </w:rPr>
      </w:pPr>
      <w:bookmarkStart w:id="137" w:name="_Toc52"/>
      <w:bookmarkStart w:id="138" w:name="一材料与方法-2"/>
      <w:r>
        <w:rPr>
          <w:lang w:eastAsia="zh-CN"/>
        </w:rPr>
        <w:t>一、材料与方法</w:t>
      </w:r>
      <w:bookmarkEnd w:id="137"/>
    </w:p>
    <w:p w:rsidR="00EC5BB5" w:rsidRDefault="00CA0BDE">
      <w:pPr>
        <w:pStyle w:val="2"/>
        <w:rPr>
          <w:lang w:eastAsia="zh-CN"/>
        </w:rPr>
      </w:pPr>
      <w:bookmarkStart w:id="139" w:name="_Toc53"/>
      <w:bookmarkStart w:id="140" w:name="一实验材料-2"/>
      <w:r>
        <w:rPr>
          <w:lang w:eastAsia="zh-CN"/>
        </w:rPr>
        <w:t>（一）实验材料</w:t>
      </w:r>
      <w:bookmarkEnd w:id="139"/>
    </w:p>
    <w:p w:rsidR="00EC5BB5" w:rsidRDefault="00CA0BDE">
      <w:pPr>
        <w:pStyle w:val="FirstParagraph"/>
      </w:pPr>
      <w:r>
        <w:t xml:space="preserve">   </w:t>
      </w:r>
      <w:r>
        <w:t>共</w:t>
      </w:r>
      <w:r>
        <w:t>245</w:t>
      </w:r>
      <w:r>
        <w:t>个来自</w:t>
      </w:r>
      <w:r>
        <w:t>MASSIVE</w:t>
      </w:r>
      <w:r>
        <w:t>（</w:t>
      </w:r>
      <w:hyperlink r:id="rId35">
        <w:r>
          <w:rPr>
            <w:rStyle w:val="ad"/>
          </w:rPr>
          <w:t>https://massive.ucsd.edu/ProteoSAFe/static/massive.jsp</w:t>
        </w:r>
      </w:hyperlink>
      <w:r>
        <w:t>）的</w:t>
      </w:r>
      <w:r>
        <w:t>LC-MS/MS</w:t>
      </w:r>
      <w:r>
        <w:t>数据（</w:t>
      </w:r>
      <w:r>
        <w:t>.mzML</w:t>
      </w:r>
      <w:r>
        <w:t>）（</w:t>
      </w:r>
      <w:r>
        <w:t>ID</w:t>
      </w:r>
      <w:r>
        <w:t>号：</w:t>
      </w:r>
      <w:r>
        <w:t>MSV000083593</w:t>
      </w:r>
      <w:r>
        <w:t>）（空白、对照和样品）</w:t>
      </w:r>
      <w:proofErr w:type="gramStart"/>
      <w:r>
        <w:t>用于</w:t>
      </w:r>
      <w:r>
        <w:t>MCnebula</w:t>
      </w:r>
      <w:r>
        <w:t>的应用和示例</w:t>
      </w:r>
      <w:r>
        <w:rPr>
          <w:vertAlign w:val="superscript"/>
        </w:rPr>
        <w:t>[</w:t>
      </w:r>
      <w:proofErr w:type="gramEnd"/>
      <w:r>
        <w:rPr>
          <w:vertAlign w:val="superscript"/>
        </w:rPr>
        <w:t>46]</w:t>
      </w:r>
      <w:r>
        <w:t>。</w:t>
      </w:r>
    </w:p>
    <w:p w:rsidR="00EC5BB5" w:rsidRDefault="00CA0BDE">
      <w:pPr>
        <w:pStyle w:val="a0"/>
      </w:pPr>
      <w:r>
        <w:t xml:space="preserve">   </w:t>
      </w:r>
      <w:r>
        <w:t>工作站用于下载和初步处理数据集：</w:t>
      </w:r>
      <w:r>
        <w:t xml:space="preserve"> Pop</w:t>
      </w:r>
      <w:proofErr w:type="gramStart"/>
      <w:r>
        <w:t>!_</w:t>
      </w:r>
      <w:proofErr w:type="gramEnd"/>
      <w:r>
        <w:t xml:space="preserve">OS (Ubuntu) 22.04 LTS 64-bits workstation (Intel Core i9-10900X, 3.70GHz </w:t>
      </w:r>
      <m:oMath>
        <m:r>
          <m:rPr>
            <m:sty m:val="p"/>
          </m:rPr>
          <w:rPr>
            <w:rFonts w:ascii="Cambria Math" w:hAnsi="Cambria Math"/>
          </w:rPr>
          <m:t>×</m:t>
        </m:r>
      </m:oMath>
      <w:r>
        <w:t xml:space="preserve"> 20, 125.5 Gb of RAM)</w:t>
      </w:r>
    </w:p>
    <w:p w:rsidR="00EC5BB5" w:rsidRDefault="00CA0BDE">
      <w:pPr>
        <w:pStyle w:val="a0"/>
      </w:pPr>
      <w:r>
        <w:lastRenderedPageBreak/>
        <w:t xml:space="preserve">   </w:t>
      </w:r>
      <w:r>
        <w:t>个人笔记本电脑</w:t>
      </w:r>
      <w:r>
        <w:t>Surface pro7</w:t>
      </w:r>
      <w:r>
        <w:t>用于随后的</w:t>
      </w:r>
      <w:r>
        <w:t>MCnebula</w:t>
      </w:r>
      <w:r>
        <w:t>分析：</w:t>
      </w:r>
      <w:r>
        <w:t xml:space="preserve"> Pop</w:t>
      </w:r>
      <w:proofErr w:type="gramStart"/>
      <w:r>
        <w:t>!_</w:t>
      </w:r>
      <w:proofErr w:type="gramEnd"/>
      <w:r>
        <w:t xml:space="preserve">OS (Ubuntu) 22.04 LTS 64-bits PC (Intel Core i7-1065G7, 1.3 GHz </w:t>
      </w:r>
      <m:oMath>
        <m:r>
          <m:rPr>
            <m:sty m:val="p"/>
          </m:rPr>
          <w:rPr>
            <w:rFonts w:ascii="Cambria Math" w:hAnsi="Cambria Math"/>
          </w:rPr>
          <m:t>×</m:t>
        </m:r>
      </m:oMath>
      <w:r>
        <w:t xml:space="preserve"> 8, 16 Gb of RAM)</w:t>
      </w:r>
      <w:r>
        <w:t>。</w:t>
      </w:r>
      <w:bookmarkEnd w:id="140"/>
    </w:p>
    <w:p w:rsidR="00EC5BB5" w:rsidRDefault="00CA0BDE">
      <w:pPr>
        <w:pStyle w:val="2"/>
      </w:pPr>
      <w:bookmarkStart w:id="141" w:name="_Toc54"/>
      <w:bookmarkStart w:id="142" w:name="二实验方法-2"/>
      <w:r>
        <w:t>（二）实验方法</w:t>
      </w:r>
      <w:bookmarkEnd w:id="141"/>
    </w:p>
    <w:p w:rsidR="00EC5BB5" w:rsidRDefault="00CA0BDE">
      <w:pPr>
        <w:pStyle w:val="FirstParagraph"/>
        <w:rPr>
          <w:lang w:eastAsia="zh-CN"/>
        </w:rPr>
      </w:pPr>
      <w:r>
        <w:t xml:space="preserve">   </w:t>
      </w:r>
      <w:r>
        <w:t>我们重新分析了来自</w:t>
      </w:r>
      <w:r>
        <w:t>MASSIVE</w:t>
      </w:r>
      <w:r>
        <w:t>（</w:t>
      </w:r>
      <w:r>
        <w:t>ID</w:t>
      </w:r>
      <w:r>
        <w:t>号：</w:t>
      </w:r>
      <w:r>
        <w:t>MSV000083593</w:t>
      </w:r>
      <w:r>
        <w:t>）的</w:t>
      </w:r>
      <w:r>
        <w:t>245</w:t>
      </w:r>
      <w:r>
        <w:t>份</w:t>
      </w:r>
      <w:r>
        <w:t>LC-MS/MS</w:t>
      </w:r>
      <w:r>
        <w:t>数据（</w:t>
      </w:r>
      <w:r>
        <w:t>.mzML</w:t>
      </w:r>
      <w:r>
        <w:t>）（空白、对照和样品</w:t>
      </w:r>
      <w:proofErr w:type="gramStart"/>
      <w:r>
        <w:t>）</w:t>
      </w:r>
      <w:r>
        <w:rPr>
          <w:vertAlign w:val="superscript"/>
        </w:rPr>
        <w:t>[</w:t>
      </w:r>
      <w:proofErr w:type="gramEnd"/>
      <w:r>
        <w:rPr>
          <w:vertAlign w:val="superscript"/>
        </w:rPr>
        <w:t>46]</w:t>
      </w:r>
      <w:r>
        <w:t>。</w:t>
      </w:r>
      <w:r>
        <w:t>MZmine2</w:t>
      </w:r>
      <w:r>
        <w:t>（</w:t>
      </w:r>
      <w:r>
        <w:t>2.53</w:t>
      </w:r>
      <w:r>
        <w:t>版）进行了</w:t>
      </w:r>
      <w:r>
        <w:t xml:space="preserve"> ‘Features’ </w:t>
      </w:r>
      <w:r>
        <w:t>检测。检测工作流程主要涉及：</w:t>
      </w:r>
      <w:r>
        <w:rPr>
          <w:b/>
          <w:bCs/>
        </w:rPr>
        <w:t>1)</w:t>
      </w:r>
      <w:r>
        <w:t xml:space="preserve"> </w:t>
      </w:r>
      <w:r>
        <w:t>自动数据分析管道（</w:t>
      </w:r>
      <w:r>
        <w:t>ADAP</w:t>
      </w:r>
      <w:r>
        <w:t>）</w:t>
      </w:r>
      <w:proofErr w:type="gramStart"/>
      <w:r>
        <w:t>进行峰检测和去卷积</w:t>
      </w:r>
      <w:r>
        <w:rPr>
          <w:vertAlign w:val="superscript"/>
        </w:rPr>
        <w:t>[</w:t>
      </w:r>
      <w:proofErr w:type="gramEnd"/>
      <w:r>
        <w:rPr>
          <w:vertAlign w:val="superscript"/>
        </w:rPr>
        <w:t>9]</w:t>
      </w:r>
      <w:r>
        <w:t>，</w:t>
      </w:r>
      <w:r>
        <w:rPr>
          <w:b/>
          <w:bCs/>
        </w:rPr>
        <w:t>2)</w:t>
      </w:r>
      <w:r>
        <w:t xml:space="preserve"> </w:t>
      </w:r>
      <w:r>
        <w:t>同位素峰值查找，</w:t>
      </w:r>
      <w:r>
        <w:rPr>
          <w:b/>
          <w:bCs/>
        </w:rPr>
        <w:t>4)</w:t>
      </w:r>
      <w:r>
        <w:t xml:space="preserve"> </w:t>
      </w:r>
      <w:r>
        <w:t>平行样品峰对齐，</w:t>
      </w:r>
      <w:r>
        <w:rPr>
          <w:b/>
          <w:bCs/>
        </w:rPr>
        <w:t>5)</w:t>
      </w:r>
      <w:r>
        <w:t xml:space="preserve"> </w:t>
      </w:r>
      <w:r>
        <w:t>缺失峰再寻找（</w:t>
      </w:r>
      <w:r>
        <w:t>Gap filling</w:t>
      </w:r>
      <w:r>
        <w:t>）。</w:t>
      </w:r>
      <w:r>
        <w:rPr>
          <w:lang w:eastAsia="zh-CN"/>
        </w:rPr>
        <w:t>当导出</w:t>
      </w:r>
      <w:r>
        <w:rPr>
          <w:lang w:eastAsia="zh-CN"/>
        </w:rPr>
        <w:t>MS/MS</w:t>
      </w:r>
      <w:r>
        <w:rPr>
          <w:lang w:eastAsia="zh-CN"/>
        </w:rPr>
        <w:t>光谱（</w:t>
      </w:r>
      <w:r>
        <w:rPr>
          <w:lang w:eastAsia="zh-CN"/>
        </w:rPr>
        <w:t>.mgf</w:t>
      </w:r>
      <w:r>
        <w:rPr>
          <w:lang w:eastAsia="zh-CN"/>
        </w:rPr>
        <w:t>）供</w:t>
      </w:r>
      <w:r>
        <w:rPr>
          <w:lang w:eastAsia="zh-CN"/>
        </w:rPr>
        <w:t>SIRIUS 4</w:t>
      </w:r>
      <w:r>
        <w:rPr>
          <w:lang w:eastAsia="zh-CN"/>
        </w:rPr>
        <w:t>软件计算时，</w:t>
      </w:r>
      <w:r>
        <w:rPr>
          <w:lang w:eastAsia="zh-CN"/>
        </w:rPr>
        <w:t>MS/MS</w:t>
      </w:r>
      <w:r>
        <w:rPr>
          <w:lang w:eastAsia="zh-CN"/>
        </w:rPr>
        <w:t>谱被合并到一个列表中，并有</w:t>
      </w:r>
      <w:r>
        <w:rPr>
          <w:lang w:eastAsia="zh-CN"/>
        </w:rPr>
        <w:t>30%</w:t>
      </w:r>
      <w:r>
        <w:rPr>
          <w:lang w:eastAsia="zh-CN"/>
        </w:rPr>
        <w:t>的峰值计数阈值过滤。</w:t>
      </w:r>
      <w:r>
        <w:rPr>
          <w:lang w:eastAsia="zh-CN"/>
        </w:rPr>
        <w:t xml:space="preserve">‘Features’ </w:t>
      </w:r>
      <w:r>
        <w:rPr>
          <w:lang w:eastAsia="zh-CN"/>
        </w:rPr>
        <w:t>检测工作流程参照</w:t>
      </w:r>
      <w:r>
        <w:rPr>
          <w:lang w:eastAsia="zh-CN"/>
        </w:rPr>
        <w:t>FBMN</w:t>
      </w:r>
      <w:r>
        <w:rPr>
          <w:lang w:eastAsia="zh-CN"/>
        </w:rPr>
        <w:t>预处理和</w:t>
      </w:r>
      <w:r>
        <w:rPr>
          <w:lang w:eastAsia="zh-CN"/>
        </w:rPr>
        <w:t>SIRIUS</w:t>
      </w:r>
      <w:r>
        <w:rPr>
          <w:lang w:eastAsia="zh-CN"/>
        </w:rPr>
        <w:t>计算的先决条件。输出的</w:t>
      </w:r>
      <w:r>
        <w:rPr>
          <w:lang w:eastAsia="zh-CN"/>
        </w:rPr>
        <w:t>.mgf</w:t>
      </w:r>
      <w:r>
        <w:rPr>
          <w:lang w:eastAsia="zh-CN"/>
        </w:rPr>
        <w:t>用</w:t>
      </w:r>
      <w:r>
        <w:rPr>
          <w:lang w:eastAsia="zh-CN"/>
        </w:rPr>
        <w:t>SIRIUS 4</w:t>
      </w:r>
      <w:r>
        <w:rPr>
          <w:lang w:eastAsia="zh-CN"/>
        </w:rPr>
        <w:t>软件（</w:t>
      </w:r>
      <w:r>
        <w:rPr>
          <w:lang w:eastAsia="zh-CN"/>
        </w:rPr>
        <w:t>4.9.12</w:t>
      </w:r>
      <w:r>
        <w:rPr>
          <w:lang w:eastAsia="zh-CN"/>
        </w:rPr>
        <w:t>版）运行，与</w:t>
      </w:r>
      <w:r>
        <w:rPr>
          <w:lang w:eastAsia="zh-CN"/>
        </w:rPr>
        <w:t>SIRIUS</w:t>
      </w:r>
      <w:r>
        <w:rPr>
          <w:vertAlign w:val="superscript"/>
          <w:lang w:eastAsia="zh-CN"/>
        </w:rPr>
        <w:t>[22]</w:t>
      </w:r>
      <w:r>
        <w:rPr>
          <w:lang w:eastAsia="zh-CN"/>
        </w:rPr>
        <w:t>、</w:t>
      </w:r>
      <w:r>
        <w:rPr>
          <w:lang w:eastAsia="zh-CN"/>
        </w:rPr>
        <w:t>ZODIAC</w:t>
      </w:r>
      <w:r>
        <w:rPr>
          <w:vertAlign w:val="superscript"/>
          <w:lang w:eastAsia="zh-CN"/>
        </w:rPr>
        <w:t>[39]</w:t>
      </w:r>
      <w:r>
        <w:rPr>
          <w:lang w:eastAsia="zh-CN"/>
        </w:rPr>
        <w:t>、</w:t>
      </w:r>
      <w:r>
        <w:rPr>
          <w:lang w:eastAsia="zh-CN"/>
        </w:rPr>
        <w:t>CSI:fingerID</w:t>
      </w:r>
      <w:r>
        <w:rPr>
          <w:vertAlign w:val="superscript"/>
          <w:lang w:eastAsia="zh-CN"/>
        </w:rPr>
        <w:t>[20]</w:t>
      </w:r>
      <w:r>
        <w:rPr>
          <w:lang w:eastAsia="zh-CN"/>
        </w:rPr>
        <w:t>、</w:t>
      </w:r>
      <w:r>
        <w:rPr>
          <w:lang w:eastAsia="zh-CN"/>
        </w:rPr>
        <w:t>CANOPUS</w:t>
      </w:r>
      <w:r>
        <w:rPr>
          <w:vertAlign w:val="superscript"/>
          <w:lang w:eastAsia="zh-CN"/>
        </w:rPr>
        <w:t>[34]</w:t>
      </w:r>
      <w:r>
        <w:rPr>
          <w:lang w:eastAsia="zh-CN"/>
        </w:rPr>
        <w:t>进行计算。特别是，</w:t>
      </w:r>
      <w:r>
        <w:rPr>
          <w:lang w:eastAsia="zh-CN"/>
        </w:rPr>
        <w:t>SIRIUS</w:t>
      </w:r>
      <w:r>
        <w:rPr>
          <w:lang w:eastAsia="zh-CN"/>
        </w:rPr>
        <w:t>被设置为检测碘元素。</w:t>
      </w:r>
      <w:r>
        <w:rPr>
          <w:lang w:eastAsia="zh-CN"/>
        </w:rPr>
        <w:t>MCnebula</w:t>
      </w:r>
      <w:r>
        <w:rPr>
          <w:lang w:eastAsia="zh-CN"/>
        </w:rPr>
        <w:t>软件包被用于后续的数据分析。所有的后续分析都被组织成简明的代码，并以报告的形式输出。</w:t>
      </w:r>
    </w:p>
    <w:p w:rsidR="00EC5BB5" w:rsidRDefault="00CA0BDE">
      <w:pPr>
        <w:pStyle w:val="a0"/>
        <w:rPr>
          <w:lang w:eastAsia="zh-CN"/>
        </w:rPr>
      </w:pPr>
      <w:r>
        <w:t xml:space="preserve">   </w:t>
      </w:r>
      <w:r>
        <w:t>京都基因和基因组百科全书（</w:t>
      </w:r>
      <w:r>
        <w:t>KEGG</w:t>
      </w:r>
      <w:r>
        <w:t>）的代谢途径富集分析分别用</w:t>
      </w:r>
      <w:r>
        <w:t xml:space="preserve"> ‘Lysophosphatidylcholines’ </w:t>
      </w:r>
      <w:r>
        <w:t>（</w:t>
      </w:r>
      <w:r>
        <w:t>LPCs</w:t>
      </w:r>
      <w:r>
        <w:t>）和</w:t>
      </w:r>
      <w:r>
        <w:t xml:space="preserve"> ‘Bile acids, alcohols and derivatives’ </w:t>
      </w:r>
      <w:r>
        <w:t>（</w:t>
      </w:r>
      <w:r>
        <w:t>BAs</w:t>
      </w:r>
      <w:r>
        <w:t>）进行。我们使用</w:t>
      </w:r>
      <w:r>
        <w:t>InChIKey2D</w:t>
      </w:r>
      <w:r>
        <w:t>来匹配代谢通路中的化合物。具体来说，为了避免由于立体异构而导致的鉴定结果偏差，我们使用</w:t>
      </w:r>
      <w:r>
        <w:t>InChIKey</w:t>
      </w:r>
      <w:r>
        <w:t>平面通过</w:t>
      </w:r>
      <w:r>
        <w:t>PubChem API</w:t>
      </w:r>
      <w:r>
        <w:t>获得所有可能的</w:t>
      </w:r>
      <w:r>
        <w:t>InChIKeys</w:t>
      </w:r>
      <w:r>
        <w:t>。在这个步骤中，也获得了这些化合物的</w:t>
      </w:r>
      <w:r>
        <w:t>PubChem CID</w:t>
      </w:r>
      <w:r>
        <w:t>。</w:t>
      </w:r>
      <w:r>
        <w:t>MetaboAnalystR</w:t>
      </w:r>
      <w:r>
        <w:t>的</w:t>
      </w:r>
      <w:r>
        <w:t>R</w:t>
      </w:r>
      <w:r>
        <w:t>包被用来将</w:t>
      </w:r>
      <w:r>
        <w:t>PubChem CID</w:t>
      </w:r>
      <w:r>
        <w:t>转换为</w:t>
      </w:r>
      <w:r>
        <w:t xml:space="preserve">KEGG </w:t>
      </w:r>
      <w:proofErr w:type="gramStart"/>
      <w:r>
        <w:t>ID</w:t>
      </w:r>
      <w:r>
        <w:rPr>
          <w:vertAlign w:val="superscript"/>
        </w:rPr>
        <w:t>[</w:t>
      </w:r>
      <w:proofErr w:type="gramEnd"/>
      <w:r>
        <w:rPr>
          <w:vertAlign w:val="superscript"/>
        </w:rPr>
        <w:t>48]</w:t>
      </w:r>
      <w:r>
        <w:t>。许多化合物与代谢途径无关，所以这些被过滤掉了。</w:t>
      </w:r>
      <w:r>
        <w:t>FELLA</w:t>
      </w:r>
      <w:r>
        <w:t>的</w:t>
      </w:r>
      <w:r>
        <w:t>R</w:t>
      </w:r>
      <w:r>
        <w:t>软件包被用于</w:t>
      </w:r>
      <w:r>
        <w:t>KEGG</w:t>
      </w:r>
      <w:r>
        <w:t>富集与</w:t>
      </w:r>
      <w:r>
        <w:t xml:space="preserve"> ‘pagerank’ </w:t>
      </w:r>
      <w:proofErr w:type="gramStart"/>
      <w:r>
        <w:t>算法</w:t>
      </w:r>
      <w:r>
        <w:rPr>
          <w:vertAlign w:val="superscript"/>
        </w:rPr>
        <w:t>[</w:t>
      </w:r>
      <w:proofErr w:type="gramEnd"/>
      <w:r>
        <w:rPr>
          <w:vertAlign w:val="superscript"/>
        </w:rPr>
        <w:t>49]</w:t>
      </w:r>
      <w:r>
        <w:t>。</w:t>
      </w:r>
      <w:r>
        <w:rPr>
          <w:lang w:eastAsia="zh-CN"/>
        </w:rPr>
        <w:t>上述方法已被整合为函数，与</w:t>
      </w:r>
      <w:r>
        <w:rPr>
          <w:lang w:eastAsia="zh-CN"/>
        </w:rPr>
        <w:t>MCnebula</w:t>
      </w:r>
      <w:r>
        <w:rPr>
          <w:lang w:eastAsia="zh-CN"/>
        </w:rPr>
        <w:t>工作流程对接，这些功能可在</w:t>
      </w:r>
      <w:r>
        <w:rPr>
          <w:lang w:eastAsia="zh-CN"/>
        </w:rPr>
        <w:t xml:space="preserve"> ‘exMCnebula2’ </w:t>
      </w:r>
      <w:r>
        <w:rPr>
          <w:lang w:eastAsia="zh-CN"/>
        </w:rPr>
        <w:t>包中找到（见表</w:t>
      </w:r>
      <w:hyperlink w:anchor="metaAna">
        <w:r>
          <w:fldChar w:fldCharType="begin"/>
        </w:r>
        <w:r>
          <w:rPr>
            <w:lang w:eastAsia="zh-CN"/>
          </w:rPr>
          <w:instrText xml:space="preserve"> REF metaAna \h</w:instrText>
        </w:r>
        <w:r>
          <w:fldChar w:fldCharType="separate"/>
        </w:r>
        <w:r>
          <w:rPr>
            <w:b/>
            <w:lang w:eastAsia="zh-CN"/>
          </w:rPr>
          <w:t>14</w:t>
        </w:r>
        <w:r>
          <w:fldChar w:fldCharType="end"/>
        </w:r>
      </w:hyperlink>
      <w:r>
        <w:rPr>
          <w:lang w:eastAsia="zh-CN"/>
        </w:rPr>
        <w:t>）。</w:t>
      </w:r>
      <w:bookmarkEnd w:id="138"/>
      <w:bookmarkEnd w:id="142"/>
    </w:p>
    <w:p w:rsidR="00EC5BB5" w:rsidRDefault="00CA0BDE">
      <w:pPr>
        <w:pStyle w:val="1"/>
        <w:rPr>
          <w:lang w:eastAsia="zh-CN"/>
        </w:rPr>
      </w:pPr>
      <w:bookmarkStart w:id="143" w:name="_Toc55"/>
      <w:bookmarkStart w:id="144" w:name="二结果-2"/>
      <w:r>
        <w:rPr>
          <w:lang w:eastAsia="zh-CN"/>
        </w:rPr>
        <w:t>二、结果</w:t>
      </w:r>
      <w:bookmarkEnd w:id="143"/>
    </w:p>
    <w:p w:rsidR="00EC5BB5" w:rsidRDefault="00CA0BDE">
      <w:pPr>
        <w:pStyle w:val="2"/>
        <w:rPr>
          <w:lang w:eastAsia="zh-CN"/>
        </w:rPr>
      </w:pPr>
      <w:bookmarkStart w:id="145" w:name="_Toc56"/>
      <w:bookmarkStart w:id="146" w:name="一mcnebula对血清数据集的整体分析"/>
      <w:r>
        <w:rPr>
          <w:lang w:eastAsia="zh-CN"/>
        </w:rPr>
        <w:t>（一）</w:t>
      </w:r>
      <w:r>
        <w:rPr>
          <w:lang w:eastAsia="zh-CN"/>
        </w:rPr>
        <w:t>MCnebula</w:t>
      </w:r>
      <w:r>
        <w:rPr>
          <w:lang w:eastAsia="zh-CN"/>
        </w:rPr>
        <w:t>对血清数据集的整体分析</w:t>
      </w:r>
      <w:bookmarkEnd w:id="145"/>
    </w:p>
    <w:p w:rsidR="00EC5BB5" w:rsidRDefault="00CA0BDE">
      <w:pPr>
        <w:pStyle w:val="FirstParagraph"/>
        <w:rPr>
          <w:lang w:eastAsia="zh-CN"/>
        </w:rPr>
      </w:pPr>
      <w:r>
        <w:rPr>
          <w:lang w:eastAsia="zh-CN"/>
        </w:rPr>
        <w:t xml:space="preserve">   </w:t>
      </w:r>
      <w:r>
        <w:rPr>
          <w:lang w:eastAsia="zh-CN"/>
        </w:rPr>
        <w:t>血清样本收集</w:t>
      </w:r>
      <w:proofErr w:type="gramStart"/>
      <w:r>
        <w:rPr>
          <w:lang w:eastAsia="zh-CN"/>
        </w:rPr>
        <w:t>自感染</w:t>
      </w:r>
      <w:proofErr w:type="gramEnd"/>
      <w:r>
        <w:rPr>
          <w:lang w:eastAsia="zh-CN"/>
        </w:rPr>
        <w:t>金黄色葡萄球菌菌血症（</w:t>
      </w:r>
      <w:r>
        <w:rPr>
          <w:lang w:eastAsia="zh-CN"/>
        </w:rPr>
        <w:t>SaB</w:t>
      </w:r>
      <w:r>
        <w:rPr>
          <w:lang w:eastAsia="zh-CN"/>
        </w:rPr>
        <w:t>）或未感染的院内患者和健康志愿者。总的来说，样本分为：</w:t>
      </w:r>
      <w:r>
        <w:rPr>
          <w:lang w:eastAsia="zh-CN"/>
        </w:rPr>
        <w:t>1</w:t>
      </w:r>
      <w:r>
        <w:rPr>
          <w:lang w:eastAsia="zh-CN"/>
        </w:rPr>
        <w:t>）对照组，涉及</w:t>
      </w:r>
      <w:r>
        <w:rPr>
          <w:lang w:eastAsia="zh-CN"/>
        </w:rPr>
        <w:t xml:space="preserve"> NN</w:t>
      </w:r>
      <w:r>
        <w:rPr>
          <w:lang w:eastAsia="zh-CN"/>
        </w:rPr>
        <w:t>（</w:t>
      </w:r>
      <w:r>
        <w:rPr>
          <w:lang w:eastAsia="zh-CN"/>
        </w:rPr>
        <w:t>non-hospital, non-infected</w:t>
      </w:r>
      <w:r>
        <w:rPr>
          <w:lang w:eastAsia="zh-CN"/>
        </w:rPr>
        <w:t>）和</w:t>
      </w:r>
      <w:r>
        <w:rPr>
          <w:lang w:eastAsia="zh-CN"/>
        </w:rPr>
        <w:t>HN</w:t>
      </w:r>
      <w:r>
        <w:rPr>
          <w:lang w:eastAsia="zh-CN"/>
        </w:rPr>
        <w:t>（</w:t>
      </w:r>
      <w:r>
        <w:rPr>
          <w:lang w:eastAsia="zh-CN"/>
        </w:rPr>
        <w:t>hospital, non-infected</w:t>
      </w:r>
      <w:r>
        <w:rPr>
          <w:lang w:eastAsia="zh-CN"/>
        </w:rPr>
        <w:t>）；</w:t>
      </w:r>
      <w:r>
        <w:rPr>
          <w:lang w:eastAsia="zh-CN"/>
        </w:rPr>
        <w:t>2</w:t>
      </w:r>
      <w:r>
        <w:rPr>
          <w:lang w:eastAsia="zh-CN"/>
        </w:rPr>
        <w:t>）感染组，涉及</w:t>
      </w:r>
      <w:r>
        <w:rPr>
          <w:lang w:eastAsia="zh-CN"/>
        </w:rPr>
        <w:t>HS</w:t>
      </w:r>
      <w:r>
        <w:rPr>
          <w:lang w:eastAsia="zh-CN"/>
        </w:rPr>
        <w:t>（</w:t>
      </w:r>
      <w:r>
        <w:rPr>
          <w:lang w:eastAsia="zh-CN"/>
        </w:rPr>
        <w:t>hospital, survival</w:t>
      </w:r>
      <w:r>
        <w:rPr>
          <w:lang w:eastAsia="zh-CN"/>
        </w:rPr>
        <w:t>），</w:t>
      </w:r>
      <w:r>
        <w:rPr>
          <w:lang w:eastAsia="zh-CN"/>
        </w:rPr>
        <w:t>HM</w:t>
      </w:r>
      <w:r>
        <w:rPr>
          <w:lang w:eastAsia="zh-CN"/>
        </w:rPr>
        <w:t>（</w:t>
      </w:r>
      <w:r>
        <w:rPr>
          <w:lang w:eastAsia="zh-CN"/>
        </w:rPr>
        <w:t>hospital, mortality</w:t>
      </w:r>
      <w:r>
        <w:rPr>
          <w:lang w:eastAsia="zh-CN"/>
        </w:rPr>
        <w:t>）。</w:t>
      </w:r>
    </w:p>
    <w:p w:rsidR="00EC5BB5" w:rsidRDefault="00CA0BDE">
      <w:pPr>
        <w:pStyle w:val="a0"/>
        <w:rPr>
          <w:lang w:eastAsia="zh-CN"/>
        </w:rPr>
      </w:pPr>
      <w:r>
        <w:rPr>
          <w:lang w:eastAsia="zh-CN"/>
        </w:rPr>
        <w:t xml:space="preserve">   </w:t>
      </w:r>
      <w:r>
        <w:rPr>
          <w:lang w:eastAsia="zh-CN"/>
        </w:rPr>
        <w:t>在对血清数据集进行</w:t>
      </w:r>
      <w:r>
        <w:rPr>
          <w:lang w:eastAsia="zh-CN"/>
        </w:rPr>
        <w:t>LC-MS</w:t>
      </w:r>
      <w:r>
        <w:rPr>
          <w:lang w:eastAsia="zh-CN"/>
        </w:rPr>
        <w:t>预处理时，共检测到</w:t>
      </w:r>
      <w:r>
        <w:rPr>
          <w:lang w:eastAsia="zh-CN"/>
        </w:rPr>
        <w:t>7680</w:t>
      </w:r>
      <w:r>
        <w:rPr>
          <w:lang w:eastAsia="zh-CN"/>
        </w:rPr>
        <w:t>个</w:t>
      </w:r>
      <w:r>
        <w:rPr>
          <w:lang w:eastAsia="zh-CN"/>
        </w:rPr>
        <w:t xml:space="preserve"> ‘Features’</w:t>
      </w:r>
      <w:r>
        <w:rPr>
          <w:lang w:eastAsia="zh-CN"/>
        </w:rPr>
        <w:t>。通过</w:t>
      </w:r>
      <w:r>
        <w:rPr>
          <w:lang w:eastAsia="zh-CN"/>
        </w:rPr>
        <w:t>MS/MS</w:t>
      </w:r>
      <w:r>
        <w:rPr>
          <w:lang w:eastAsia="zh-CN"/>
        </w:rPr>
        <w:t>光谱（用</w:t>
      </w:r>
      <w:r>
        <w:rPr>
          <w:lang w:eastAsia="zh-CN"/>
        </w:rPr>
        <w:t>SIRIUS</w:t>
      </w:r>
      <w:r>
        <w:rPr>
          <w:lang w:eastAsia="zh-CN"/>
        </w:rPr>
        <w:t>软件）预测化合物后，用</w:t>
      </w:r>
      <w:r>
        <w:rPr>
          <w:lang w:eastAsia="zh-CN"/>
        </w:rPr>
        <w:t>MCnebula</w:t>
      </w:r>
      <w:r>
        <w:rPr>
          <w:lang w:eastAsia="zh-CN"/>
        </w:rPr>
        <w:t>进行了后续分析。其中，</w:t>
      </w:r>
      <w:r>
        <w:rPr>
          <w:lang w:eastAsia="zh-CN"/>
        </w:rPr>
        <w:t>6501</w:t>
      </w:r>
      <w:r>
        <w:rPr>
          <w:lang w:eastAsia="zh-CN"/>
        </w:rPr>
        <w:t>个</w:t>
      </w:r>
      <w:r>
        <w:rPr>
          <w:lang w:eastAsia="zh-CN"/>
        </w:rPr>
        <w:t xml:space="preserve"> ‘Features’ </w:t>
      </w:r>
      <w:r>
        <w:rPr>
          <w:lang w:eastAsia="zh-CN"/>
        </w:rPr>
        <w:t>被注释为预测的分子式，进一步，</w:t>
      </w:r>
      <w:r>
        <w:rPr>
          <w:lang w:eastAsia="zh-CN"/>
        </w:rPr>
        <w:t>3449</w:t>
      </w:r>
      <w:r>
        <w:rPr>
          <w:lang w:eastAsia="zh-CN"/>
        </w:rPr>
        <w:t>个</w:t>
      </w:r>
      <w:r>
        <w:rPr>
          <w:lang w:eastAsia="zh-CN"/>
        </w:rPr>
        <w:t xml:space="preserve"> ‘Features’ </w:t>
      </w:r>
      <w:r>
        <w:rPr>
          <w:lang w:eastAsia="zh-CN"/>
        </w:rPr>
        <w:t>被注释为预测的化学结构。利用</w:t>
      </w:r>
      <w:r>
        <w:rPr>
          <w:lang w:eastAsia="zh-CN"/>
        </w:rPr>
        <w:t>ABC</w:t>
      </w:r>
      <w:r>
        <w:rPr>
          <w:lang w:eastAsia="zh-CN"/>
        </w:rPr>
        <w:t>选择算法，我们通过应用</w:t>
      </w:r>
      <w:r>
        <w:rPr>
          <w:lang w:eastAsia="zh-CN"/>
        </w:rPr>
        <w:t xml:space="preserve"> ‘Inner filter’ </w:t>
      </w:r>
      <w:r>
        <w:rPr>
          <w:lang w:eastAsia="zh-CN"/>
        </w:rPr>
        <w:t>模块（参考：第一部分</w:t>
      </w:r>
      <w:r>
        <w:rPr>
          <w:lang w:eastAsia="zh-CN"/>
        </w:rPr>
        <w:t xml:space="preserve"> MCnebula</w:t>
      </w:r>
      <w:r>
        <w:rPr>
          <w:lang w:eastAsia="zh-CN"/>
        </w:rPr>
        <w:t>的方法构建</w:t>
      </w:r>
      <w:r>
        <w:rPr>
          <w:lang w:eastAsia="zh-CN"/>
        </w:rPr>
        <w:t xml:space="preserve"> &gt; </w:t>
      </w:r>
      <w:r>
        <w:rPr>
          <w:lang w:eastAsia="zh-CN"/>
        </w:rPr>
        <w:t>二、结果</w:t>
      </w:r>
      <w:r>
        <w:rPr>
          <w:lang w:eastAsia="zh-CN"/>
        </w:rPr>
        <w:t xml:space="preserve"> &gt; </w:t>
      </w:r>
      <w:r>
        <w:rPr>
          <w:lang w:eastAsia="zh-CN"/>
        </w:rPr>
        <w:t>（二）</w:t>
      </w:r>
      <w:r>
        <w:rPr>
          <w:lang w:eastAsia="zh-CN"/>
        </w:rPr>
        <w:t>MCnebula</w:t>
      </w:r>
      <w:r>
        <w:rPr>
          <w:lang w:eastAsia="zh-CN"/>
        </w:rPr>
        <w:t>的算法</w:t>
      </w:r>
      <w:r>
        <w:rPr>
          <w:lang w:eastAsia="zh-CN"/>
        </w:rPr>
        <w:t xml:space="preserve"> &gt; 5. ABC</w:t>
      </w:r>
      <w:r>
        <w:rPr>
          <w:lang w:eastAsia="zh-CN"/>
        </w:rPr>
        <w:t>选择算法）过滤掉了</w:t>
      </w:r>
      <w:r>
        <w:rPr>
          <w:lang w:eastAsia="zh-CN"/>
        </w:rPr>
        <w:t>1000</w:t>
      </w:r>
      <w:r>
        <w:rPr>
          <w:lang w:eastAsia="zh-CN"/>
        </w:rPr>
        <w:t>多个化学类别；在进行</w:t>
      </w:r>
      <w:r>
        <w:rPr>
          <w:lang w:eastAsia="zh-CN"/>
        </w:rPr>
        <w:t xml:space="preserve"> ‘Cross filter’ </w:t>
      </w:r>
      <w:r>
        <w:rPr>
          <w:lang w:eastAsia="zh-CN"/>
        </w:rPr>
        <w:t>时，进一步过滤掉了</w:t>
      </w:r>
      <w:r>
        <w:rPr>
          <w:lang w:eastAsia="zh-CN"/>
        </w:rPr>
        <w:t>508</w:t>
      </w:r>
      <w:r>
        <w:rPr>
          <w:lang w:eastAsia="zh-CN"/>
        </w:rPr>
        <w:t>个化学类别；对于剩下的</w:t>
      </w:r>
      <w:r>
        <w:rPr>
          <w:lang w:eastAsia="zh-CN"/>
        </w:rPr>
        <w:t>41</w:t>
      </w:r>
      <w:r>
        <w:rPr>
          <w:lang w:eastAsia="zh-CN"/>
        </w:rPr>
        <w:t>个化学类别，我们手动过滤掉了</w:t>
      </w:r>
      <w:r>
        <w:rPr>
          <w:lang w:eastAsia="zh-CN"/>
        </w:rPr>
        <w:t>19</w:t>
      </w:r>
      <w:r>
        <w:rPr>
          <w:lang w:eastAsia="zh-CN"/>
        </w:rPr>
        <w:t>个化学类别，而留下最后的</w:t>
      </w:r>
      <w:r>
        <w:rPr>
          <w:lang w:eastAsia="zh-CN"/>
        </w:rPr>
        <w:t>22</w:t>
      </w:r>
      <w:r>
        <w:rPr>
          <w:lang w:eastAsia="zh-CN"/>
        </w:rPr>
        <w:t>个化学类别组成了</w:t>
      </w:r>
      <w:r>
        <w:rPr>
          <w:lang w:eastAsia="zh-CN"/>
        </w:rPr>
        <w:t>Nebula-Index</w:t>
      </w:r>
      <w:r>
        <w:rPr>
          <w:lang w:eastAsia="zh-CN"/>
        </w:rPr>
        <w:t>，进一步可视化为</w:t>
      </w:r>
      <w:r>
        <w:rPr>
          <w:lang w:eastAsia="zh-CN"/>
        </w:rPr>
        <w:t>Child-Nebulae</w:t>
      </w:r>
      <w:r>
        <w:rPr>
          <w:lang w:eastAsia="zh-CN"/>
        </w:rPr>
        <w:t>。值得一提的是，被过滤掉的</w:t>
      </w:r>
      <w:r>
        <w:rPr>
          <w:lang w:eastAsia="zh-CN"/>
        </w:rPr>
        <w:t>527</w:t>
      </w:r>
      <w:r>
        <w:rPr>
          <w:lang w:eastAsia="zh-CN"/>
        </w:rPr>
        <w:t>（</w:t>
      </w:r>
      <w:r>
        <w:rPr>
          <w:lang w:eastAsia="zh-CN"/>
        </w:rPr>
        <w:t>508+19</w:t>
      </w:r>
      <w:r>
        <w:rPr>
          <w:lang w:eastAsia="zh-CN"/>
        </w:rPr>
        <w:t>）</w:t>
      </w:r>
      <w:proofErr w:type="gramStart"/>
      <w:r>
        <w:rPr>
          <w:lang w:eastAsia="zh-CN"/>
        </w:rPr>
        <w:t>个</w:t>
      </w:r>
      <w:proofErr w:type="gramEnd"/>
      <w:r>
        <w:rPr>
          <w:lang w:eastAsia="zh-CN"/>
        </w:rPr>
        <w:t>化学类可以重新加入到分析中（使用</w:t>
      </w:r>
      <w:r>
        <w:rPr>
          <w:lang w:eastAsia="zh-CN"/>
        </w:rPr>
        <w:t xml:space="preserve"> ‘backtrack_stardust’ </w:t>
      </w:r>
      <w:r>
        <w:rPr>
          <w:lang w:eastAsia="zh-CN"/>
        </w:rPr>
        <w:t>方法）。在此，通过</w:t>
      </w:r>
      <w:r>
        <w:rPr>
          <w:lang w:eastAsia="zh-CN"/>
        </w:rPr>
        <w:t>MCnebula</w:t>
      </w:r>
      <w:r>
        <w:rPr>
          <w:lang w:eastAsia="zh-CN"/>
        </w:rPr>
        <w:t>的基本工作流程，</w:t>
      </w:r>
      <w:r>
        <w:rPr>
          <w:lang w:eastAsia="zh-CN"/>
        </w:rPr>
        <w:lastRenderedPageBreak/>
        <w:t>得到了</w:t>
      </w:r>
      <w:r>
        <w:rPr>
          <w:lang w:eastAsia="zh-CN"/>
        </w:rPr>
        <w:t>Parent-Nebula</w:t>
      </w:r>
      <w:r>
        <w:rPr>
          <w:lang w:eastAsia="zh-CN"/>
        </w:rPr>
        <w:t>和</w:t>
      </w:r>
      <w:r>
        <w:rPr>
          <w:lang w:eastAsia="zh-CN"/>
        </w:rPr>
        <w:t>Child-Nebulae</w:t>
      </w:r>
      <w:r>
        <w:rPr>
          <w:lang w:eastAsia="zh-CN"/>
        </w:rPr>
        <w:t>（图</w:t>
      </w:r>
      <w:hyperlink w:anchor="serumParent">
        <w:r>
          <w:fldChar w:fldCharType="begin"/>
        </w:r>
        <w:r>
          <w:rPr>
            <w:lang w:eastAsia="zh-CN"/>
          </w:rPr>
          <w:instrText xml:space="preserve"> REF serumParent \h</w:instrText>
        </w:r>
        <w:r>
          <w:fldChar w:fldCharType="separate"/>
        </w:r>
        <w:r>
          <w:rPr>
            <w:lang w:eastAsia="zh-CN"/>
          </w:rPr>
          <w:t>9</w:t>
        </w:r>
        <w:r>
          <w:fldChar w:fldCharType="end"/>
        </w:r>
      </w:hyperlink>
      <w:r>
        <w:rPr>
          <w:lang w:eastAsia="zh-CN"/>
        </w:rPr>
        <w:t>，图</w:t>
      </w:r>
      <w:hyperlink w:anchor="serumChild">
        <w:r>
          <w:fldChar w:fldCharType="begin"/>
        </w:r>
        <w:r>
          <w:rPr>
            <w:lang w:eastAsia="zh-CN"/>
          </w:rPr>
          <w:instrText xml:space="preserve"> REF serumChild \h</w:instrText>
        </w:r>
        <w:r>
          <w:fldChar w:fldCharType="separate"/>
        </w:r>
        <w:r>
          <w:rPr>
            <w:lang w:eastAsia="zh-CN"/>
          </w:rPr>
          <w:t>10</w:t>
        </w:r>
        <w:r>
          <w:fldChar w:fldCharType="end"/>
        </w:r>
      </w:hyperlink>
      <w:r>
        <w:rPr>
          <w:lang w:eastAsia="zh-CN"/>
        </w:rPr>
        <w:t>）。通过审视</w:t>
      </w:r>
      <w:r>
        <w:rPr>
          <w:lang w:eastAsia="zh-CN"/>
        </w:rPr>
        <w:t>Child-Nebulae</w:t>
      </w:r>
      <w:r>
        <w:rPr>
          <w:lang w:eastAsia="zh-CN"/>
        </w:rPr>
        <w:t>，可以对血清数据集中包含的化学类别有了基本的了解。为了从</w:t>
      </w:r>
      <w:r>
        <w:rPr>
          <w:lang w:eastAsia="zh-CN"/>
        </w:rPr>
        <w:t>Child-Nebulae</w:t>
      </w:r>
      <w:r>
        <w:rPr>
          <w:lang w:eastAsia="zh-CN"/>
        </w:rPr>
        <w:t>中挖掘更多的信息：我们对</w:t>
      </w:r>
      <w:r>
        <w:rPr>
          <w:lang w:eastAsia="zh-CN"/>
        </w:rPr>
        <w:t>HS</w:t>
      </w:r>
      <w:r>
        <w:rPr>
          <w:lang w:eastAsia="zh-CN"/>
        </w:rPr>
        <w:t>组和</w:t>
      </w:r>
      <w:r>
        <w:rPr>
          <w:lang w:eastAsia="zh-CN"/>
        </w:rPr>
        <w:t>HM</w:t>
      </w:r>
      <w:r>
        <w:rPr>
          <w:lang w:eastAsia="zh-CN"/>
        </w:rPr>
        <w:t>组进行了二元比较（</w:t>
      </w:r>
      <w:r>
        <w:rPr>
          <w:lang w:eastAsia="zh-CN"/>
        </w:rPr>
        <w:t>Binary comparison</w:t>
      </w:r>
      <w:r>
        <w:rPr>
          <w:lang w:eastAsia="zh-CN"/>
        </w:rPr>
        <w:t>，见：第二部分</w:t>
      </w:r>
      <w:r>
        <w:rPr>
          <w:lang w:eastAsia="zh-CN"/>
        </w:rPr>
        <w:t xml:space="preserve"> MCnebula</w:t>
      </w:r>
      <w:r>
        <w:rPr>
          <w:lang w:eastAsia="zh-CN"/>
        </w:rPr>
        <w:t>的评估与拓展</w:t>
      </w:r>
      <w:r>
        <w:rPr>
          <w:lang w:eastAsia="zh-CN"/>
        </w:rPr>
        <w:t xml:space="preserve"> &gt; </w:t>
      </w:r>
      <w:r>
        <w:rPr>
          <w:lang w:eastAsia="zh-CN"/>
        </w:rPr>
        <w:t>一、材料与方法</w:t>
      </w:r>
      <w:r>
        <w:rPr>
          <w:lang w:eastAsia="zh-CN"/>
        </w:rPr>
        <w:t xml:space="preserve"> &gt; </w:t>
      </w:r>
      <w:r>
        <w:rPr>
          <w:lang w:eastAsia="zh-CN"/>
        </w:rPr>
        <w:t>（二）实验方法</w:t>
      </w:r>
      <w:r>
        <w:rPr>
          <w:lang w:eastAsia="zh-CN"/>
        </w:rPr>
        <w:t xml:space="preserve"> &gt; 5. </w:t>
      </w:r>
      <w:r>
        <w:t>MCnebula</w:t>
      </w:r>
      <w:r>
        <w:t>的拓展涉及的算法</w:t>
      </w:r>
      <w:r>
        <w:t xml:space="preserve"> &gt; 5.1 </w:t>
      </w:r>
      <w:r>
        <w:t>统计分析的算法），根据</w:t>
      </w:r>
      <w:r>
        <w:t>Q</w:t>
      </w:r>
      <w:r>
        <w:t>值（校正后的</w:t>
      </w:r>
      <w:r>
        <w:t>P</w:t>
      </w:r>
      <w:r>
        <w:t>值）对</w:t>
      </w:r>
      <w:r>
        <w:t xml:space="preserve"> ‘Features’ </w:t>
      </w:r>
      <w:r>
        <w:t>进行排序；前</w:t>
      </w:r>
      <w:r>
        <w:t>50</w:t>
      </w:r>
      <w:r>
        <w:t>个</w:t>
      </w:r>
      <w:r>
        <w:t xml:space="preserve"> ‘Features’ </w:t>
      </w:r>
      <w:r>
        <w:t>被设定为</w:t>
      </w:r>
      <w:r>
        <w:t xml:space="preserve"> ‘Tracer’</w:t>
      </w:r>
      <w:r>
        <w:t>，在</w:t>
      </w:r>
      <w:r>
        <w:t>Child-Nebulae</w:t>
      </w:r>
      <w:r>
        <w:t>中进行标记（图</w:t>
      </w:r>
      <w:hyperlink w:anchor="serumTracer">
        <w:r>
          <w:fldChar w:fldCharType="begin"/>
        </w:r>
        <w:r>
          <w:instrText xml:space="preserve"> REF serumTracer \h</w:instrText>
        </w:r>
        <w:r>
          <w:fldChar w:fldCharType="separate"/>
        </w:r>
        <w:r>
          <w:t>11</w:t>
        </w:r>
        <w:r>
          <w:fldChar w:fldCharType="end"/>
        </w:r>
      </w:hyperlink>
      <w:r>
        <w:t>）。通过结合有关</w:t>
      </w:r>
      <w:r>
        <w:t>Q</w:t>
      </w:r>
      <w:r>
        <w:t>值的</w:t>
      </w:r>
      <w:r>
        <w:t xml:space="preserve"> ‘Features’ </w:t>
      </w:r>
      <w:r>
        <w:t>选择算法，减少了</w:t>
      </w:r>
      <w:r>
        <w:t>Child-Nebulae</w:t>
      </w:r>
      <w:r>
        <w:t>中表现出的化学类别。在</w:t>
      </w:r>
      <w:r>
        <w:t>Child-Nebulae</w:t>
      </w:r>
      <w:r>
        <w:t>中，</w:t>
      </w:r>
      <w:proofErr w:type="gramStart"/>
      <w:r>
        <w:t>HM</w:t>
      </w:r>
      <w:r>
        <w:t>组与</w:t>
      </w:r>
      <w:r>
        <w:t>HS</w:t>
      </w:r>
      <w:r>
        <w:t>组的</w:t>
      </w:r>
      <w:r>
        <w:t>log2(</w:t>
      </w:r>
      <w:proofErr w:type="gramEnd"/>
      <w:r>
        <w:t>Fold Change)</w:t>
      </w:r>
      <w:r>
        <w:t>（</w:t>
      </w:r>
      <w:r>
        <w:t>log2(FC)</w:t>
      </w:r>
      <w:r>
        <w:t>）量化被可视化（图</w:t>
      </w:r>
      <w:hyperlink w:anchor="serumFC">
        <w:r>
          <w:fldChar w:fldCharType="begin"/>
        </w:r>
        <w:r>
          <w:instrText xml:space="preserve"> REF serumFC \h</w:instrText>
        </w:r>
        <w:r>
          <w:fldChar w:fldCharType="separate"/>
        </w:r>
        <w:r>
          <w:t>12</w:t>
        </w:r>
        <w:r>
          <w:fldChar w:fldCharType="end"/>
        </w:r>
      </w:hyperlink>
      <w:r>
        <w:t>）。在图</w:t>
      </w:r>
      <w:hyperlink w:anchor="serumFC">
        <w:r>
          <w:fldChar w:fldCharType="begin"/>
        </w:r>
        <w:r>
          <w:instrText xml:space="preserve"> REF serumFC \h</w:instrText>
        </w:r>
        <w:r>
          <w:fldChar w:fldCharType="separate"/>
        </w:r>
        <w:r>
          <w:t>12</w:t>
        </w:r>
        <w:r>
          <w:fldChar w:fldCharType="end"/>
        </w:r>
      </w:hyperlink>
      <w:r>
        <w:t>中，</w:t>
      </w:r>
      <w:r>
        <w:t xml:space="preserve">‘Bile acids, alcohols and derivatives’ </w:t>
      </w:r>
      <w:r>
        <w:t>（</w:t>
      </w:r>
      <w:r>
        <w:t>BAs</w:t>
      </w:r>
      <w:r>
        <w:t>）类和</w:t>
      </w:r>
      <w:r>
        <w:t xml:space="preserve"> ‘Lysophosphatidylcholines’ </w:t>
      </w:r>
      <w:r>
        <w:t>（</w:t>
      </w:r>
      <w:r>
        <w:t>ACs</w:t>
      </w:r>
      <w:r>
        <w:t>）（图</w:t>
      </w:r>
      <w:hyperlink w:anchor="acNode">
        <w:r>
          <w:fldChar w:fldCharType="begin"/>
        </w:r>
        <w:r>
          <w:instrText xml:space="preserve"> REF acNode \h</w:instrText>
        </w:r>
        <w:r>
          <w:fldChar w:fldCharType="separate"/>
        </w:r>
        <w:r>
          <w:t>13</w:t>
        </w:r>
        <w:r>
          <w:fldChar w:fldCharType="end"/>
        </w:r>
      </w:hyperlink>
      <w:r>
        <w:t>a</w:t>
      </w:r>
      <w:r>
        <w:t>和</w:t>
      </w:r>
      <w:r>
        <w:t>b</w:t>
      </w:r>
      <w:r>
        <w:t>）类的总体水平明显增加，而</w:t>
      </w:r>
      <w:r>
        <w:t xml:space="preserve"> ‘Lysophosphatidylcholines’ </w:t>
      </w:r>
      <w:r>
        <w:t>（</w:t>
      </w:r>
      <w:r>
        <w:t>LPCs</w:t>
      </w:r>
      <w:r>
        <w:t>）类的总体水平明显下降。</w:t>
      </w:r>
      <w:r>
        <w:rPr>
          <w:lang w:eastAsia="zh-CN"/>
        </w:rPr>
        <w:t>事实上，</w:t>
      </w:r>
      <w:r>
        <w:rPr>
          <w:lang w:eastAsia="zh-CN"/>
        </w:rPr>
        <w:t>BAs</w:t>
      </w:r>
      <w:r>
        <w:rPr>
          <w:lang w:eastAsia="zh-CN"/>
        </w:rPr>
        <w:t>、</w:t>
      </w:r>
      <w:r>
        <w:rPr>
          <w:lang w:eastAsia="zh-CN"/>
        </w:rPr>
        <w:t>ACs</w:t>
      </w:r>
      <w:r>
        <w:rPr>
          <w:lang w:eastAsia="zh-CN"/>
        </w:rPr>
        <w:t>和</w:t>
      </w:r>
      <w:r>
        <w:rPr>
          <w:lang w:eastAsia="zh-CN"/>
        </w:rPr>
        <w:t>LPCs</w:t>
      </w:r>
      <w:r>
        <w:rPr>
          <w:lang w:eastAsia="zh-CN"/>
        </w:rPr>
        <w:t>被报道与肝功能障碍、肠道微生态平衡失调和死亡风险有关</w:t>
      </w:r>
      <w:r>
        <w:rPr>
          <w:vertAlign w:val="superscript"/>
          <w:lang w:eastAsia="zh-CN"/>
        </w:rPr>
        <w:t>[51,50,46]</w:t>
      </w:r>
      <w:r>
        <w:rPr>
          <w:lang w:eastAsia="zh-CN"/>
        </w:rPr>
        <w:t>。</w:t>
      </w:r>
    </w:p>
    <w:p w:rsidR="00EC5BB5" w:rsidRDefault="00CA0BDE">
      <w:pPr>
        <w:jc w:val="center"/>
      </w:pPr>
      <w:r>
        <w:rPr>
          <w:noProof/>
          <w:lang w:eastAsia="zh-CN"/>
        </w:rPr>
        <w:drawing>
          <wp:inline distT="0" distB="0" distL="0" distR="0">
            <wp:extent cx="5667375" cy="4985396"/>
            <wp:effectExtent l="0" t="0" r="0" b="5715"/>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6"/>
                    <a:stretch/>
                  </pic:blipFill>
                  <pic:spPr bwMode="auto">
                    <a:xfrm>
                      <a:off x="0" y="0"/>
                      <a:ext cx="78740" cy="69265"/>
                    </a:xfrm>
                    <a:prstGeom prst="rect">
                      <a:avLst/>
                    </a:prstGeom>
                    <a:noFill/>
                  </pic:spPr>
                </pic:pic>
              </a:graphicData>
            </a:graphic>
          </wp:inline>
        </w:drawing>
      </w:r>
    </w:p>
    <w:p w:rsidR="00EC5BB5" w:rsidRDefault="00CA0BDE">
      <w:pPr>
        <w:pStyle w:val="ImageCaption"/>
      </w:pPr>
      <w:r>
        <w:t>图</w:t>
      </w:r>
      <w:bookmarkStart w:id="147" w:name="serumParent"/>
      <w:r>
        <w:fldChar w:fldCharType="begin"/>
      </w:r>
      <w:r>
        <w:instrText>SEQ fig \* Arabic</w:instrText>
      </w:r>
      <w:r>
        <w:fldChar w:fldCharType="separate"/>
      </w:r>
      <w:proofErr w:type="gramStart"/>
      <w:r>
        <w:t>9</w:t>
      </w:r>
      <w:r>
        <w:fldChar w:fldCharType="end"/>
      </w:r>
      <w:bookmarkEnd w:id="147"/>
      <w:r>
        <w:t xml:space="preserve"> </w:t>
      </w:r>
      <w:r>
        <w:t>血清数据集的</w:t>
      </w:r>
      <w:r>
        <w:t>Parent-Nebula</w:t>
      </w:r>
      <w:proofErr w:type="gramEnd"/>
    </w:p>
    <w:p w:rsidR="00EC5BB5" w:rsidRDefault="00CA0BDE">
      <w:pPr>
        <w:pStyle w:val="Compact"/>
        <w:numPr>
          <w:ilvl w:val="0"/>
          <w:numId w:val="1"/>
        </w:numPr>
      </w:pPr>
      <w:r>
        <w:t>图</w:t>
      </w:r>
      <w:hyperlink w:anchor="serumParent">
        <w:r>
          <w:fldChar w:fldCharType="begin"/>
        </w:r>
        <w:r>
          <w:instrText xml:space="preserve"> REF serumParent \h</w:instrText>
        </w:r>
        <w:r>
          <w:fldChar w:fldCharType="separate"/>
        </w:r>
        <w:r>
          <w:t>9</w:t>
        </w:r>
        <w:r>
          <w:fldChar w:fldCharType="end"/>
        </w:r>
      </w:hyperlink>
      <w:r>
        <w:t>注：在</w:t>
      </w:r>
      <w:r>
        <w:t>Parent-Nebula</w:t>
      </w:r>
      <w:r>
        <w:t>中，</w:t>
      </w:r>
      <w:r>
        <w:t xml:space="preserve">‘Features’ </w:t>
      </w:r>
      <w:r>
        <w:t>被映射为网络图中的节点（</w:t>
      </w:r>
      <w:r>
        <w:t>Node</w:t>
      </w:r>
      <w:r>
        <w:t>）。边（</w:t>
      </w:r>
      <w:r>
        <w:t>edge</w:t>
      </w:r>
      <w:r>
        <w:t>）说明了相邻</w:t>
      </w:r>
      <w:r>
        <w:t xml:space="preserve"> ‘Features’ </w:t>
      </w:r>
      <w:r>
        <w:t>的光谱相似性。并非所有的</w:t>
      </w:r>
      <w:r>
        <w:t xml:space="preserve"> ‘Features’ </w:t>
      </w:r>
      <w:r>
        <w:t>都显示在</w:t>
      </w:r>
      <w:r>
        <w:t>Parent-Nebula</w:t>
      </w:r>
      <w:r>
        <w:t>中，因为孤立的节点被删除。</w:t>
      </w:r>
    </w:p>
    <w:p w:rsidR="00EC5BB5" w:rsidRDefault="00CA0BDE">
      <w:pPr>
        <w:jc w:val="center"/>
      </w:pPr>
      <w:r>
        <w:rPr>
          <w:noProof/>
          <w:lang w:eastAsia="zh-CN"/>
        </w:rPr>
        <w:lastRenderedPageBreak/>
        <w:drawing>
          <wp:inline distT="0" distB="0" distL="0" distR="0">
            <wp:extent cx="5669280" cy="6664960"/>
            <wp:effectExtent l="0" t="0" r="7620" b="254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7"/>
                    <a:stretch/>
                  </pic:blipFill>
                  <pic:spPr bwMode="auto">
                    <a:xfrm>
                      <a:off x="0" y="0"/>
                      <a:ext cx="78740" cy="92570"/>
                    </a:xfrm>
                    <a:prstGeom prst="rect">
                      <a:avLst/>
                    </a:prstGeom>
                    <a:noFill/>
                  </pic:spPr>
                </pic:pic>
              </a:graphicData>
            </a:graphic>
          </wp:inline>
        </w:drawing>
      </w:r>
    </w:p>
    <w:p w:rsidR="00EC5BB5" w:rsidRDefault="00CA0BDE">
      <w:pPr>
        <w:pStyle w:val="ImageCaption"/>
      </w:pPr>
      <w:r>
        <w:t>图</w:t>
      </w:r>
      <w:bookmarkStart w:id="148" w:name="serumChild"/>
      <w:r>
        <w:fldChar w:fldCharType="begin"/>
      </w:r>
      <w:r>
        <w:instrText>SEQ fig \* Arabic</w:instrText>
      </w:r>
      <w:r>
        <w:fldChar w:fldCharType="separate"/>
      </w:r>
      <w:r>
        <w:t>10</w:t>
      </w:r>
      <w:r>
        <w:fldChar w:fldCharType="end"/>
      </w:r>
      <w:bookmarkEnd w:id="148"/>
      <w:r>
        <w:t xml:space="preserve"> </w:t>
      </w:r>
      <w:r>
        <w:t>血清数据集的</w:t>
      </w:r>
      <w:r>
        <w:t>Child-Nebulae</w:t>
      </w:r>
    </w:p>
    <w:p w:rsidR="00EC5BB5" w:rsidRDefault="00CA0BDE">
      <w:pPr>
        <w:pStyle w:val="Compact"/>
        <w:numPr>
          <w:ilvl w:val="0"/>
          <w:numId w:val="1"/>
        </w:numPr>
      </w:pPr>
      <w:r>
        <w:t>图</w:t>
      </w:r>
      <w:hyperlink w:anchor="serumChild">
        <w:r>
          <w:fldChar w:fldCharType="begin"/>
        </w:r>
        <w:r>
          <w:instrText xml:space="preserve"> REF serumChild \h</w:instrText>
        </w:r>
        <w:r>
          <w:fldChar w:fldCharType="separate"/>
        </w:r>
        <w:r>
          <w:t>10</w:t>
        </w:r>
        <w:r>
          <w:fldChar w:fldCharType="end"/>
        </w:r>
      </w:hyperlink>
      <w:r>
        <w:t>注：</w:t>
      </w:r>
      <w:r>
        <w:t>Child-Nebulae</w:t>
      </w:r>
      <w:r>
        <w:t>是根据</w:t>
      </w:r>
      <w:r>
        <w:t>Nebula-Index</w:t>
      </w:r>
      <w:r>
        <w:t>中的化学类别创建的。化学类别的分类</w:t>
      </w:r>
      <w:r>
        <w:t xml:space="preserve"> ‘Features’ </w:t>
      </w:r>
      <w:r>
        <w:t>被映射到相应的</w:t>
      </w:r>
      <w:r>
        <w:t>Child-Nebula</w:t>
      </w:r>
      <w:r>
        <w:t>中。</w:t>
      </w:r>
    </w:p>
    <w:p w:rsidR="00EC5BB5" w:rsidRDefault="00CA0BDE">
      <w:pPr>
        <w:jc w:val="center"/>
      </w:pPr>
      <w:r>
        <w:rPr>
          <w:noProof/>
          <w:lang w:eastAsia="zh-CN"/>
        </w:rPr>
        <w:lastRenderedPageBreak/>
        <w:drawing>
          <wp:inline distT="0" distB="0" distL="0" distR="0">
            <wp:extent cx="5669280" cy="6672580"/>
            <wp:effectExtent l="0" t="0" r="7620" b="4445"/>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38"/>
                    <a:stretch/>
                  </pic:blipFill>
                  <pic:spPr bwMode="auto">
                    <a:xfrm>
                      <a:off x="0" y="0"/>
                      <a:ext cx="78740" cy="92680"/>
                    </a:xfrm>
                    <a:prstGeom prst="rect">
                      <a:avLst/>
                    </a:prstGeom>
                    <a:noFill/>
                  </pic:spPr>
                </pic:pic>
              </a:graphicData>
            </a:graphic>
          </wp:inline>
        </w:drawing>
      </w:r>
    </w:p>
    <w:p w:rsidR="00EC5BB5" w:rsidRDefault="00CA0BDE">
      <w:pPr>
        <w:pStyle w:val="ImageCaption"/>
      </w:pPr>
      <w:r>
        <w:t>图</w:t>
      </w:r>
      <w:bookmarkStart w:id="149" w:name="serumTracer"/>
      <w:r>
        <w:fldChar w:fldCharType="begin"/>
      </w:r>
      <w:r>
        <w:instrText>SEQ fig \* Arabic</w:instrText>
      </w:r>
      <w:r>
        <w:fldChar w:fldCharType="separate"/>
      </w:r>
      <w:r>
        <w:t>11</w:t>
      </w:r>
      <w:r>
        <w:fldChar w:fldCharType="end"/>
      </w:r>
      <w:bookmarkEnd w:id="149"/>
      <w:r>
        <w:t xml:space="preserve"> </w:t>
      </w:r>
      <w:r>
        <w:t>在血清数据集的</w:t>
      </w:r>
      <w:r>
        <w:t>Child-Nebulae</w:t>
      </w:r>
      <w:r>
        <w:t>中追踪</w:t>
      </w:r>
      <w:r>
        <w:t>Top ‘Features’</w:t>
      </w:r>
    </w:p>
    <w:p w:rsidR="00EC5BB5" w:rsidRDefault="00CA0BDE">
      <w:pPr>
        <w:pStyle w:val="Compact"/>
        <w:numPr>
          <w:ilvl w:val="0"/>
          <w:numId w:val="1"/>
        </w:numPr>
      </w:pPr>
      <w:r>
        <w:t>图</w:t>
      </w:r>
      <w:hyperlink w:anchor="serumTracer">
        <w:r>
          <w:fldChar w:fldCharType="begin"/>
        </w:r>
        <w:r>
          <w:instrText xml:space="preserve"> REF serumTracer \h</w:instrText>
        </w:r>
        <w:r>
          <w:fldChar w:fldCharType="separate"/>
        </w:r>
        <w:r>
          <w:t>11</w:t>
        </w:r>
        <w:r>
          <w:fldChar w:fldCharType="end"/>
        </w:r>
      </w:hyperlink>
      <w:r>
        <w:t>注：根据统计分析的</w:t>
      </w:r>
      <w:r>
        <w:t xml:space="preserve"> ‘Features’ </w:t>
      </w:r>
      <w:r>
        <w:t>排名，</w:t>
      </w:r>
      <w:r>
        <w:t xml:space="preserve">Top’ Features’ </w:t>
      </w:r>
      <w:r>
        <w:t>在</w:t>
      </w:r>
      <w:r>
        <w:t>Child-Nebulae</w:t>
      </w:r>
      <w:r>
        <w:t>中用不同的颜色标记。</w:t>
      </w:r>
    </w:p>
    <w:p w:rsidR="00EC5BB5" w:rsidRDefault="00CA0BDE">
      <w:pPr>
        <w:jc w:val="center"/>
      </w:pPr>
      <w:r>
        <w:rPr>
          <w:noProof/>
          <w:lang w:eastAsia="zh-CN"/>
        </w:rPr>
        <w:lastRenderedPageBreak/>
        <w:drawing>
          <wp:inline distT="0" distB="0" distL="0" distR="0">
            <wp:extent cx="5669280" cy="6680835"/>
            <wp:effectExtent l="0" t="0" r="7620" b="5715"/>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9"/>
                    <a:stretch/>
                  </pic:blipFill>
                  <pic:spPr bwMode="auto">
                    <a:xfrm>
                      <a:off x="0" y="0"/>
                      <a:ext cx="78740" cy="92790"/>
                    </a:xfrm>
                    <a:prstGeom prst="rect">
                      <a:avLst/>
                    </a:prstGeom>
                    <a:noFill/>
                  </pic:spPr>
                </pic:pic>
              </a:graphicData>
            </a:graphic>
          </wp:inline>
        </w:drawing>
      </w:r>
    </w:p>
    <w:p w:rsidR="00EC5BB5" w:rsidRDefault="00CA0BDE">
      <w:pPr>
        <w:pStyle w:val="ImageCaption"/>
      </w:pPr>
      <w:r>
        <w:t>图</w:t>
      </w:r>
      <w:bookmarkStart w:id="150" w:name="serumFC"/>
      <w:r>
        <w:fldChar w:fldCharType="begin"/>
      </w:r>
      <w:r>
        <w:instrText>SEQ fig \* Arabic</w:instrText>
      </w:r>
      <w:r>
        <w:fldChar w:fldCharType="separate"/>
      </w:r>
      <w:r>
        <w:t>12</w:t>
      </w:r>
      <w:r>
        <w:fldChar w:fldCharType="end"/>
      </w:r>
      <w:bookmarkEnd w:id="150"/>
      <w:r>
        <w:t xml:space="preserve"> </w:t>
      </w:r>
      <w:r>
        <w:t>在血清数据集的</w:t>
      </w:r>
      <w:r>
        <w:t>Child-</w:t>
      </w:r>
      <w:proofErr w:type="gramStart"/>
      <w:r>
        <w:t>Nebulae</w:t>
      </w:r>
      <w:r>
        <w:t>中可视化组间</w:t>
      </w:r>
      <w:r>
        <w:t>Log2(</w:t>
      </w:r>
      <w:proofErr w:type="gramEnd"/>
      <w:r>
        <w:t>Fold Change)</w:t>
      </w:r>
    </w:p>
    <w:p w:rsidR="00EC5BB5" w:rsidRDefault="00CA0BDE">
      <w:pPr>
        <w:pStyle w:val="Compact"/>
        <w:numPr>
          <w:ilvl w:val="0"/>
          <w:numId w:val="1"/>
        </w:numPr>
      </w:pPr>
      <w:r>
        <w:t>图</w:t>
      </w:r>
      <w:hyperlink w:anchor="serumFC">
        <w:r>
          <w:fldChar w:fldCharType="begin"/>
        </w:r>
        <w:r>
          <w:instrText xml:space="preserve"> REF serumFC \h</w:instrText>
        </w:r>
        <w:r>
          <w:fldChar w:fldCharType="separate"/>
        </w:r>
        <w:r>
          <w:t>12</w:t>
        </w:r>
        <w:r>
          <w:fldChar w:fldCharType="end"/>
        </w:r>
      </w:hyperlink>
      <w:r>
        <w:t>注：</w:t>
      </w:r>
      <w:proofErr w:type="gramStart"/>
      <w:r>
        <w:t>HM</w:t>
      </w:r>
      <w:r>
        <w:t>组与</w:t>
      </w:r>
      <w:r>
        <w:t>HS</w:t>
      </w:r>
      <w:r>
        <w:t>组的</w:t>
      </w:r>
      <w:r>
        <w:t>log</w:t>
      </w:r>
      <w:r>
        <w:rPr>
          <w:vertAlign w:val="subscript"/>
        </w:rPr>
        <w:t>2</w:t>
      </w:r>
      <w:r>
        <w:t>(</w:t>
      </w:r>
      <w:proofErr w:type="gramEnd"/>
      <w:r>
        <w:t>Fold Change)</w:t>
      </w:r>
      <w:r>
        <w:t>值在</w:t>
      </w:r>
      <w:r>
        <w:t>Child-Nebulae</w:t>
      </w:r>
      <w:r>
        <w:t>中显示为渐变颜色。白色的节点表示量化值缺失的</w:t>
      </w:r>
      <w:r>
        <w:t xml:space="preserve"> ‘Features’ </w:t>
      </w:r>
      <w:r>
        <w:t>（这些</w:t>
      </w:r>
      <w:r>
        <w:t xml:space="preserve"> ‘Features’ </w:t>
      </w:r>
      <w:r>
        <w:t>在我们的重新分析中被检测到，</w:t>
      </w:r>
      <w:proofErr w:type="gramStart"/>
      <w:r>
        <w:t>但在</w:t>
      </w:r>
      <w:r>
        <w:t>Wozniak</w:t>
      </w:r>
      <w:r>
        <w:t>等人的分析中没有</w:t>
      </w:r>
      <w:r>
        <w:rPr>
          <w:vertAlign w:val="superscript"/>
        </w:rPr>
        <w:t>[</w:t>
      </w:r>
      <w:proofErr w:type="gramEnd"/>
      <w:r>
        <w:rPr>
          <w:vertAlign w:val="superscript"/>
        </w:rPr>
        <w:t>46]</w:t>
      </w:r>
      <w:r>
        <w:t>）。</w:t>
      </w:r>
      <w:bookmarkEnd w:id="146"/>
    </w:p>
    <w:p w:rsidR="00EC5BB5" w:rsidRDefault="00CA0BDE">
      <w:pPr>
        <w:pStyle w:val="2"/>
        <w:rPr>
          <w:lang w:eastAsia="zh-CN"/>
        </w:rPr>
      </w:pPr>
      <w:bookmarkStart w:id="151" w:name="_Toc57"/>
      <w:bookmarkStart w:id="152" w:name="二mcnebula对血清数据集的聚焦分析"/>
      <w:r>
        <w:rPr>
          <w:lang w:eastAsia="zh-CN"/>
        </w:rPr>
        <w:t>（二）</w:t>
      </w:r>
      <w:r>
        <w:rPr>
          <w:lang w:eastAsia="zh-CN"/>
        </w:rPr>
        <w:t>MCnebula</w:t>
      </w:r>
      <w:r>
        <w:rPr>
          <w:lang w:eastAsia="zh-CN"/>
        </w:rPr>
        <w:t>对血清数据集的聚焦分析</w:t>
      </w:r>
      <w:bookmarkEnd w:id="151"/>
    </w:p>
    <w:p w:rsidR="00EC5BB5" w:rsidRDefault="00CA0BDE">
      <w:pPr>
        <w:pStyle w:val="FirstParagraph"/>
        <w:rPr>
          <w:lang w:eastAsia="zh-CN"/>
        </w:rPr>
      </w:pPr>
      <w:r>
        <w:rPr>
          <w:lang w:eastAsia="zh-CN"/>
        </w:rPr>
        <w:t xml:space="preserve">   </w:t>
      </w:r>
      <w:r>
        <w:rPr>
          <w:lang w:eastAsia="zh-CN"/>
        </w:rPr>
        <w:t>通过对</w:t>
      </w:r>
      <w:r>
        <w:rPr>
          <w:lang w:eastAsia="zh-CN"/>
        </w:rPr>
        <w:t>Child-Nebula</w:t>
      </w:r>
      <w:r>
        <w:rPr>
          <w:lang w:eastAsia="zh-CN"/>
        </w:rPr>
        <w:t>的深度注释可视化，这三类化合物都具有相似的结构母核，它们在</w:t>
      </w:r>
      <w:r>
        <w:rPr>
          <w:lang w:eastAsia="zh-CN"/>
        </w:rPr>
        <w:t>NN</w:t>
      </w:r>
      <w:r>
        <w:rPr>
          <w:lang w:eastAsia="zh-CN"/>
        </w:rPr>
        <w:t>、</w:t>
      </w:r>
      <w:r>
        <w:rPr>
          <w:lang w:eastAsia="zh-CN"/>
        </w:rPr>
        <w:t>HN</w:t>
      </w:r>
      <w:r>
        <w:rPr>
          <w:lang w:eastAsia="zh-CN"/>
        </w:rPr>
        <w:t>、</w:t>
      </w:r>
      <w:r>
        <w:rPr>
          <w:lang w:eastAsia="zh-CN"/>
        </w:rPr>
        <w:t>HS</w:t>
      </w:r>
      <w:r>
        <w:rPr>
          <w:lang w:eastAsia="zh-CN"/>
        </w:rPr>
        <w:t>和</w:t>
      </w:r>
      <w:r>
        <w:rPr>
          <w:lang w:eastAsia="zh-CN"/>
        </w:rPr>
        <w:t>HM</w:t>
      </w:r>
      <w:r>
        <w:rPr>
          <w:lang w:eastAsia="zh-CN"/>
        </w:rPr>
        <w:t>组中的含量也相似（图</w:t>
      </w:r>
      <w:hyperlink w:anchor="acNode">
        <w:r>
          <w:fldChar w:fldCharType="begin"/>
        </w:r>
        <w:r>
          <w:rPr>
            <w:lang w:eastAsia="zh-CN"/>
          </w:rPr>
          <w:instrText xml:space="preserve"> REF acNode \h</w:instrText>
        </w:r>
        <w:r>
          <w:fldChar w:fldCharType="separate"/>
        </w:r>
        <w:r>
          <w:rPr>
            <w:lang w:eastAsia="zh-CN"/>
          </w:rPr>
          <w:t>13</w:t>
        </w:r>
        <w:r>
          <w:fldChar w:fldCharType="end"/>
        </w:r>
      </w:hyperlink>
      <w:r>
        <w:rPr>
          <w:lang w:eastAsia="zh-CN"/>
        </w:rPr>
        <w:t>c</w:t>
      </w:r>
      <w:r>
        <w:rPr>
          <w:lang w:eastAsia="zh-CN"/>
        </w:rPr>
        <w:t>，图</w:t>
      </w:r>
      <w:hyperlink w:anchor="lpcBa">
        <w:r>
          <w:fldChar w:fldCharType="begin"/>
        </w:r>
        <w:r>
          <w:rPr>
            <w:lang w:eastAsia="zh-CN"/>
          </w:rPr>
          <w:instrText xml:space="preserve"> REF lpcBa \h</w:instrText>
        </w:r>
        <w:r>
          <w:fldChar w:fldCharType="separate"/>
        </w:r>
        <w:r>
          <w:rPr>
            <w:lang w:eastAsia="zh-CN"/>
          </w:rPr>
          <w:t>14</w:t>
        </w:r>
        <w:r>
          <w:fldChar w:fldCharType="end"/>
        </w:r>
      </w:hyperlink>
      <w:r>
        <w:rPr>
          <w:lang w:eastAsia="zh-CN"/>
        </w:rPr>
        <w:t>）。随后，我们对这三类化合物进行了</w:t>
      </w:r>
      <w:proofErr w:type="gramStart"/>
      <w:r>
        <w:rPr>
          <w:lang w:eastAsia="zh-CN"/>
        </w:rPr>
        <w:t>聚类热图分析</w:t>
      </w:r>
      <w:proofErr w:type="gramEnd"/>
      <w:r>
        <w:rPr>
          <w:lang w:eastAsia="zh-CN"/>
        </w:rPr>
        <w:t>和通路富集分析。如</w:t>
      </w:r>
      <w:proofErr w:type="gramStart"/>
      <w:r>
        <w:rPr>
          <w:lang w:eastAsia="zh-CN"/>
        </w:rPr>
        <w:t>聚类热图所示</w:t>
      </w:r>
      <w:proofErr w:type="gramEnd"/>
      <w:r>
        <w:rPr>
          <w:lang w:eastAsia="zh-CN"/>
        </w:rPr>
        <w:t>（图</w:t>
      </w:r>
      <w:hyperlink w:anchor="hps">
        <w:r>
          <w:fldChar w:fldCharType="begin"/>
        </w:r>
        <w:r>
          <w:rPr>
            <w:lang w:eastAsia="zh-CN"/>
          </w:rPr>
          <w:instrText xml:space="preserve"> REF hps \h</w:instrText>
        </w:r>
        <w:r>
          <w:fldChar w:fldCharType="separate"/>
        </w:r>
        <w:r>
          <w:rPr>
            <w:lang w:eastAsia="zh-CN"/>
          </w:rPr>
          <w:t>15</w:t>
        </w:r>
        <w:r>
          <w:fldChar w:fldCharType="end"/>
        </w:r>
      </w:hyperlink>
      <w:r>
        <w:rPr>
          <w:lang w:eastAsia="zh-CN"/>
        </w:rPr>
        <w:t>），</w:t>
      </w:r>
      <w:r>
        <w:rPr>
          <w:lang w:eastAsia="zh-CN"/>
        </w:rPr>
        <w:t>ACs</w:t>
      </w:r>
      <w:r>
        <w:rPr>
          <w:lang w:eastAsia="zh-CN"/>
        </w:rPr>
        <w:t>和</w:t>
      </w:r>
      <w:r>
        <w:rPr>
          <w:lang w:eastAsia="zh-CN"/>
        </w:rPr>
        <w:t>BAs</w:t>
      </w:r>
      <w:r>
        <w:rPr>
          <w:lang w:eastAsia="zh-CN"/>
        </w:rPr>
        <w:t>的对照组与</w:t>
      </w:r>
      <w:proofErr w:type="gramStart"/>
      <w:r>
        <w:rPr>
          <w:lang w:eastAsia="zh-CN"/>
        </w:rPr>
        <w:t>感染组</w:t>
      </w:r>
      <w:proofErr w:type="gramEnd"/>
      <w:r>
        <w:rPr>
          <w:lang w:eastAsia="zh-CN"/>
        </w:rPr>
        <w:t>在聚类中分离，这意味着</w:t>
      </w:r>
      <w:r>
        <w:rPr>
          <w:lang w:eastAsia="zh-CN"/>
        </w:rPr>
        <w:t>ACs</w:t>
      </w:r>
      <w:r>
        <w:rPr>
          <w:lang w:eastAsia="zh-CN"/>
        </w:rPr>
        <w:lastRenderedPageBreak/>
        <w:t>和</w:t>
      </w:r>
      <w:r>
        <w:rPr>
          <w:lang w:eastAsia="zh-CN"/>
        </w:rPr>
        <w:t>BAs</w:t>
      </w:r>
      <w:r>
        <w:rPr>
          <w:lang w:eastAsia="zh-CN"/>
        </w:rPr>
        <w:t>可能与</w:t>
      </w:r>
      <w:r>
        <w:rPr>
          <w:lang w:eastAsia="zh-CN"/>
        </w:rPr>
        <w:t>SaB</w:t>
      </w:r>
      <w:r>
        <w:rPr>
          <w:lang w:eastAsia="zh-CN"/>
        </w:rPr>
        <w:t>的感染有关。相比之下，</w:t>
      </w:r>
      <w:r>
        <w:rPr>
          <w:lang w:eastAsia="zh-CN"/>
        </w:rPr>
        <w:t>LPCs</w:t>
      </w:r>
      <w:r>
        <w:rPr>
          <w:lang w:eastAsia="zh-CN"/>
        </w:rPr>
        <w:t>没有显示出明显的</w:t>
      </w:r>
      <w:r>
        <w:rPr>
          <w:lang w:eastAsia="zh-CN"/>
        </w:rPr>
        <w:t>SaB</w:t>
      </w:r>
      <w:r>
        <w:rPr>
          <w:lang w:eastAsia="zh-CN"/>
        </w:rPr>
        <w:t>感染相关性或死亡相关性，可能是由于这类化合物对</w:t>
      </w:r>
      <w:r>
        <w:rPr>
          <w:lang w:eastAsia="zh-CN"/>
        </w:rPr>
        <w:t>SaB</w:t>
      </w:r>
      <w:r>
        <w:rPr>
          <w:lang w:eastAsia="zh-CN"/>
        </w:rPr>
        <w:t>疾病一般的一致性。我们对这三类化合物进行了通路富集分析（</w:t>
      </w:r>
      <w:r>
        <w:rPr>
          <w:lang w:eastAsia="zh-CN"/>
        </w:rPr>
        <w:t>HS</w:t>
      </w:r>
      <w:r>
        <w:rPr>
          <w:lang w:eastAsia="zh-CN"/>
        </w:rPr>
        <w:t>与</w:t>
      </w:r>
      <w:r>
        <w:rPr>
          <w:lang w:eastAsia="zh-CN"/>
        </w:rPr>
        <w:t>HM</w:t>
      </w:r>
      <w:r>
        <w:rPr>
          <w:lang w:eastAsia="zh-CN"/>
        </w:rPr>
        <w:t>组相比，</w:t>
      </w:r>
      <w:r>
        <w:rPr>
          <w:lang w:eastAsia="zh-CN"/>
        </w:rPr>
        <w:t>Q</w:t>
      </w:r>
      <w:r>
        <w:rPr>
          <w:lang w:eastAsia="zh-CN"/>
        </w:rPr>
        <w:t>值</w:t>
      </w:r>
      <w:r>
        <w:rPr>
          <w:lang w:eastAsia="zh-CN"/>
        </w:rPr>
        <w:t>&lt; 0.05</w:t>
      </w:r>
      <w:r>
        <w:rPr>
          <w:lang w:eastAsia="zh-CN"/>
        </w:rPr>
        <w:t>）。</w:t>
      </w:r>
      <w:r>
        <w:rPr>
          <w:lang w:eastAsia="zh-CN"/>
        </w:rPr>
        <w:t>BAs</w:t>
      </w:r>
      <w:r>
        <w:rPr>
          <w:lang w:eastAsia="zh-CN"/>
        </w:rPr>
        <w:t>的结果显示，四个化合物表现出与</w:t>
      </w:r>
      <w:r>
        <w:rPr>
          <w:lang w:eastAsia="zh-CN"/>
        </w:rPr>
        <w:t xml:space="preserve"> ‘Bile secretion’</w:t>
      </w:r>
      <w:r>
        <w:rPr>
          <w:lang w:eastAsia="zh-CN"/>
        </w:rPr>
        <w:t>，</w:t>
      </w:r>
      <w:r>
        <w:rPr>
          <w:lang w:eastAsia="zh-CN"/>
        </w:rPr>
        <w:t>‘Cholesterol metabolism’</w:t>
      </w:r>
      <w:r>
        <w:rPr>
          <w:lang w:eastAsia="zh-CN"/>
        </w:rPr>
        <w:t>，和</w:t>
      </w:r>
      <w:r>
        <w:rPr>
          <w:lang w:eastAsia="zh-CN"/>
        </w:rPr>
        <w:t xml:space="preserve"> ‘Primary bile acid biosynthesis’ </w:t>
      </w:r>
      <w:r>
        <w:rPr>
          <w:lang w:eastAsia="zh-CN"/>
        </w:rPr>
        <w:t>等代谢相关（图</w:t>
      </w:r>
      <w:hyperlink w:anchor="pathway">
        <w:r>
          <w:fldChar w:fldCharType="begin"/>
        </w:r>
        <w:r>
          <w:rPr>
            <w:lang w:eastAsia="zh-CN"/>
          </w:rPr>
          <w:instrText xml:space="preserve"> REF pathway \h</w:instrText>
        </w:r>
        <w:r>
          <w:fldChar w:fldCharType="separate"/>
        </w:r>
        <w:r>
          <w:rPr>
            <w:lang w:eastAsia="zh-CN"/>
          </w:rPr>
          <w:t>16</w:t>
        </w:r>
        <w:r>
          <w:fldChar w:fldCharType="end"/>
        </w:r>
      </w:hyperlink>
      <w:r>
        <w:rPr>
          <w:lang w:eastAsia="zh-CN"/>
        </w:rPr>
        <w:t>b</w:t>
      </w:r>
      <w:r>
        <w:rPr>
          <w:lang w:eastAsia="zh-CN"/>
        </w:rPr>
        <w:t>）。其中，</w:t>
      </w:r>
      <w:r>
        <w:t>β</w:t>
      </w:r>
      <w:r>
        <w:rPr>
          <w:lang w:eastAsia="zh-CN"/>
        </w:rPr>
        <w:t>GCS</w:t>
      </w:r>
      <w:r>
        <w:rPr>
          <w:lang w:eastAsia="zh-CN"/>
        </w:rPr>
        <w:t>是一类具有相同母核的化合物。</w:t>
      </w:r>
      <w:r>
        <w:rPr>
          <w:lang w:eastAsia="zh-CN"/>
        </w:rPr>
        <w:t>LPCs</w:t>
      </w:r>
      <w:r>
        <w:rPr>
          <w:lang w:eastAsia="zh-CN"/>
        </w:rPr>
        <w:t>的结果表明，</w:t>
      </w:r>
      <w:r>
        <w:rPr>
          <w:lang w:eastAsia="zh-CN"/>
        </w:rPr>
        <w:t>LPCs</w:t>
      </w:r>
      <w:r>
        <w:rPr>
          <w:lang w:eastAsia="zh-CN"/>
        </w:rPr>
        <w:t>的母核结构相似的化合物意味着与一系列下游途径有关（图</w:t>
      </w:r>
      <w:hyperlink w:anchor="pathway">
        <w:r>
          <w:fldChar w:fldCharType="begin"/>
        </w:r>
        <w:r>
          <w:rPr>
            <w:lang w:eastAsia="zh-CN"/>
          </w:rPr>
          <w:instrText xml:space="preserve"> REF pathway \h</w:instrText>
        </w:r>
        <w:r>
          <w:fldChar w:fldCharType="separate"/>
        </w:r>
        <w:r>
          <w:rPr>
            <w:lang w:eastAsia="zh-CN"/>
          </w:rPr>
          <w:t>16</w:t>
        </w:r>
        <w:r>
          <w:fldChar w:fldCharType="end"/>
        </w:r>
      </w:hyperlink>
      <w:r>
        <w:rPr>
          <w:lang w:eastAsia="zh-CN"/>
        </w:rPr>
        <w:t>c</w:t>
      </w:r>
      <w:r>
        <w:rPr>
          <w:lang w:eastAsia="zh-CN"/>
        </w:rPr>
        <w:t>）。</w:t>
      </w:r>
      <w:r>
        <w:rPr>
          <w:lang w:eastAsia="zh-CN"/>
        </w:rPr>
        <w:t>ACs</w:t>
      </w:r>
      <w:r>
        <w:rPr>
          <w:lang w:eastAsia="zh-CN"/>
        </w:rPr>
        <w:t>的重要化合物在</w:t>
      </w:r>
      <w:proofErr w:type="gramStart"/>
      <w:r>
        <w:rPr>
          <w:lang w:eastAsia="zh-CN"/>
        </w:rPr>
        <w:t>该途径</w:t>
      </w:r>
      <w:proofErr w:type="gramEnd"/>
      <w:r>
        <w:rPr>
          <w:lang w:eastAsia="zh-CN"/>
        </w:rPr>
        <w:t>中没有富集。但是，</w:t>
      </w:r>
      <w:r>
        <w:rPr>
          <w:lang w:eastAsia="zh-CN"/>
        </w:rPr>
        <w:t>ACs</w:t>
      </w:r>
      <w:r>
        <w:rPr>
          <w:lang w:eastAsia="zh-CN"/>
        </w:rPr>
        <w:t>在调整葡萄糖和脂肪酸代谢之间的转换中的基本作用被综述</w:t>
      </w:r>
      <w:r>
        <w:rPr>
          <w:vertAlign w:val="superscript"/>
          <w:lang w:eastAsia="zh-CN"/>
        </w:rPr>
        <w:t>[52]</w:t>
      </w:r>
      <w:r>
        <w:rPr>
          <w:lang w:eastAsia="zh-CN"/>
        </w:rPr>
        <w:t>。它们的功能通过酰基的双向运输在细胞膜和线粒体之间实现（图</w:t>
      </w:r>
      <w:hyperlink w:anchor="pathway">
        <w:r>
          <w:fldChar w:fldCharType="begin"/>
        </w:r>
        <w:r>
          <w:rPr>
            <w:lang w:eastAsia="zh-CN"/>
          </w:rPr>
          <w:instrText xml:space="preserve"> REF pathway \h</w:instrText>
        </w:r>
        <w:r>
          <w:fldChar w:fldCharType="separate"/>
        </w:r>
        <w:r>
          <w:rPr>
            <w:lang w:eastAsia="zh-CN"/>
          </w:rPr>
          <w:t>16</w:t>
        </w:r>
        <w:r>
          <w:fldChar w:fldCharType="end"/>
        </w:r>
      </w:hyperlink>
      <w:r>
        <w:rPr>
          <w:lang w:eastAsia="zh-CN"/>
        </w:rPr>
        <w:t>a</w:t>
      </w:r>
      <w:r>
        <w:rPr>
          <w:lang w:eastAsia="zh-CN"/>
        </w:rPr>
        <w:t>）。</w:t>
      </w:r>
    </w:p>
    <w:p w:rsidR="00EC5BB5" w:rsidRDefault="00CA0BDE">
      <w:pPr>
        <w:jc w:val="center"/>
      </w:pPr>
      <w:r>
        <w:rPr>
          <w:noProof/>
          <w:lang w:eastAsia="zh-CN"/>
        </w:rPr>
        <w:lastRenderedPageBreak/>
        <w:drawing>
          <wp:inline distT="0" distB="0" distL="0" distR="0">
            <wp:extent cx="5669280" cy="7809230"/>
            <wp:effectExtent l="0" t="0" r="7620" b="1270"/>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40"/>
                    <a:stretch/>
                  </pic:blipFill>
                  <pic:spPr bwMode="auto">
                    <a:xfrm>
                      <a:off x="0" y="0"/>
                      <a:ext cx="78740" cy="108470"/>
                    </a:xfrm>
                    <a:prstGeom prst="rect">
                      <a:avLst/>
                    </a:prstGeom>
                    <a:noFill/>
                  </pic:spPr>
                </pic:pic>
              </a:graphicData>
            </a:graphic>
          </wp:inline>
        </w:drawing>
      </w:r>
    </w:p>
    <w:p w:rsidR="00EC5BB5" w:rsidRDefault="00CA0BDE">
      <w:pPr>
        <w:pStyle w:val="ImageCaption"/>
      </w:pPr>
      <w:proofErr w:type="gramStart"/>
      <w:r>
        <w:t>图</w:t>
      </w:r>
      <w:bookmarkStart w:id="153" w:name="acNode"/>
      <w:r>
        <w:fldChar w:fldCharType="begin"/>
      </w:r>
      <w:r>
        <w:instrText>SEQ fig \* Arabic</w:instrText>
      </w:r>
      <w:r>
        <w:fldChar w:fldCharType="separate"/>
      </w:r>
      <w:r>
        <w:t>13</w:t>
      </w:r>
      <w:r>
        <w:fldChar w:fldCharType="end"/>
      </w:r>
      <w:bookmarkEnd w:id="153"/>
      <w:r>
        <w:t xml:space="preserve"> </w:t>
      </w:r>
      <w:r>
        <w:t>血清数据集的代表</w:t>
      </w:r>
      <w:r>
        <w:t>ACs</w:t>
      </w:r>
      <w:r>
        <w:t>的</w:t>
      </w:r>
      <w:r>
        <w:t>Child-Nebula</w:t>
      </w:r>
      <w:r>
        <w:t>的深度可视化</w:t>
      </w:r>
      <w:proofErr w:type="gramEnd"/>
    </w:p>
    <w:p w:rsidR="00EC5BB5" w:rsidRDefault="00CA0BDE">
      <w:pPr>
        <w:pStyle w:val="Compact"/>
        <w:numPr>
          <w:ilvl w:val="0"/>
          <w:numId w:val="1"/>
        </w:numPr>
      </w:pPr>
      <w:r>
        <w:t>图</w:t>
      </w:r>
      <w:hyperlink w:anchor="acNode">
        <w:r>
          <w:fldChar w:fldCharType="begin"/>
        </w:r>
        <w:r>
          <w:instrText xml:space="preserve"> REF acNode \h</w:instrText>
        </w:r>
        <w:r>
          <w:fldChar w:fldCharType="separate"/>
        </w:r>
        <w:r>
          <w:t>13</w:t>
        </w:r>
        <w:r>
          <w:fldChar w:fldCharType="end"/>
        </w:r>
      </w:hyperlink>
      <w:r>
        <w:t>注：</w:t>
      </w:r>
      <w:r>
        <w:rPr>
          <w:b/>
          <w:bCs/>
        </w:rPr>
        <w:t>a</w:t>
      </w:r>
      <w:proofErr w:type="gramStart"/>
      <w:r>
        <w:rPr>
          <w:b/>
          <w:bCs/>
        </w:rPr>
        <w:t>)</w:t>
      </w:r>
      <w:r>
        <w:t>，</w:t>
      </w:r>
      <w:proofErr w:type="gramEnd"/>
      <w:r>
        <w:t>参考图</w:t>
      </w:r>
      <w:hyperlink w:anchor="serumTracer">
        <w:r>
          <w:fldChar w:fldCharType="begin"/>
        </w:r>
        <w:r>
          <w:instrText xml:space="preserve"> REF serumTracer \h</w:instrText>
        </w:r>
        <w:r>
          <w:fldChar w:fldCharType="separate"/>
        </w:r>
        <w:r>
          <w:t>11</w:t>
        </w:r>
        <w:r>
          <w:fldChar w:fldCharType="end"/>
        </w:r>
      </w:hyperlink>
      <w:r>
        <w:t>，审视</w:t>
      </w:r>
      <w:r>
        <w:t xml:space="preserve"> ‘Acyl carnitines’ </w:t>
      </w:r>
      <w:r>
        <w:t>的</w:t>
      </w:r>
      <w:r>
        <w:t xml:space="preserve"> Child-Nebula</w:t>
      </w:r>
      <w:r>
        <w:t>。</w:t>
      </w:r>
      <w:r>
        <w:t xml:space="preserve"> </w:t>
      </w:r>
      <w:r>
        <w:rPr>
          <w:b/>
          <w:bCs/>
        </w:rPr>
        <w:t>b)</w:t>
      </w:r>
      <w:r>
        <w:t xml:space="preserve"> </w:t>
      </w:r>
      <w:r>
        <w:t>参考图</w:t>
      </w:r>
      <w:hyperlink w:anchor="serumFC">
        <w:r>
          <w:fldChar w:fldCharType="begin"/>
        </w:r>
        <w:r>
          <w:instrText xml:space="preserve"> REF serumFC \h</w:instrText>
        </w:r>
        <w:r>
          <w:fldChar w:fldCharType="separate"/>
        </w:r>
        <w:r>
          <w:t>12</w:t>
        </w:r>
        <w:r>
          <w:fldChar w:fldCharType="end"/>
        </w:r>
      </w:hyperlink>
      <w:r>
        <w:t>。</w:t>
      </w:r>
      <w:r>
        <w:rPr>
          <w:b/>
          <w:bCs/>
        </w:rPr>
        <w:t>c)</w:t>
      </w:r>
      <w:r>
        <w:t xml:space="preserve"> Top’ Features’ </w:t>
      </w:r>
      <w:r>
        <w:t>的节点用颜色标记。</w:t>
      </w:r>
      <w:r>
        <w:rPr>
          <w:lang w:eastAsia="zh-CN"/>
        </w:rPr>
        <w:t xml:space="preserve">‘Features’ </w:t>
      </w:r>
      <w:r>
        <w:rPr>
          <w:lang w:eastAsia="zh-CN"/>
        </w:rPr>
        <w:t>的节点用化学结构、环形图和类预测后验概率（</w:t>
      </w:r>
      <w:r>
        <w:rPr>
          <w:lang w:eastAsia="zh-CN"/>
        </w:rPr>
        <w:t>PPCP</w:t>
      </w:r>
      <w:r>
        <w:rPr>
          <w:lang w:eastAsia="zh-CN"/>
        </w:rPr>
        <w:t>）的柱状图进行了注释。</w:t>
      </w:r>
      <w:r>
        <w:rPr>
          <w:lang w:eastAsia="zh-CN"/>
        </w:rPr>
        <w:t xml:space="preserve">‘Features’ </w:t>
      </w:r>
      <w:r>
        <w:rPr>
          <w:lang w:eastAsia="zh-CN"/>
        </w:rPr>
        <w:t>的化学结构的最高候选被映射到节点中。环形图映射出每个元数据组</w:t>
      </w:r>
      <w:r>
        <w:rPr>
          <w:lang w:eastAsia="zh-CN"/>
        </w:rPr>
        <w:t>NN</w:t>
      </w:r>
      <w:r>
        <w:rPr>
          <w:lang w:eastAsia="zh-CN"/>
        </w:rPr>
        <w:t>（</w:t>
      </w:r>
      <w:r>
        <w:rPr>
          <w:lang w:eastAsia="zh-CN"/>
        </w:rPr>
        <w:t>non-hospital, non-infected</w:t>
      </w:r>
      <w:r>
        <w:rPr>
          <w:lang w:eastAsia="zh-CN"/>
        </w:rPr>
        <w:t>），</w:t>
      </w:r>
      <w:r>
        <w:rPr>
          <w:lang w:eastAsia="zh-CN"/>
        </w:rPr>
        <w:t>HN</w:t>
      </w:r>
      <w:r>
        <w:rPr>
          <w:lang w:eastAsia="zh-CN"/>
        </w:rPr>
        <w:t>（</w:t>
      </w:r>
      <w:r>
        <w:rPr>
          <w:lang w:eastAsia="zh-CN"/>
        </w:rPr>
        <w:t>hospital, non-infected</w:t>
      </w:r>
      <w:r>
        <w:rPr>
          <w:lang w:eastAsia="zh-CN"/>
        </w:rPr>
        <w:t>），</w:t>
      </w:r>
      <w:r>
        <w:rPr>
          <w:lang w:eastAsia="zh-CN"/>
        </w:rPr>
        <w:t>HS</w:t>
      </w:r>
      <w:r>
        <w:rPr>
          <w:lang w:eastAsia="zh-CN"/>
        </w:rPr>
        <w:t>（</w:t>
      </w:r>
      <w:r>
        <w:rPr>
          <w:lang w:eastAsia="zh-CN"/>
        </w:rPr>
        <w:t xml:space="preserve">hospital, </w:t>
      </w:r>
      <w:r>
        <w:rPr>
          <w:lang w:eastAsia="zh-CN"/>
        </w:rPr>
        <w:lastRenderedPageBreak/>
        <w:t>survival</w:t>
      </w:r>
      <w:r>
        <w:rPr>
          <w:lang w:eastAsia="zh-CN"/>
        </w:rPr>
        <w:t>），</w:t>
      </w:r>
      <w:r>
        <w:rPr>
          <w:lang w:eastAsia="zh-CN"/>
        </w:rPr>
        <w:t>HM</w:t>
      </w:r>
      <w:r>
        <w:rPr>
          <w:lang w:eastAsia="zh-CN"/>
        </w:rPr>
        <w:t>（</w:t>
      </w:r>
      <w:r>
        <w:rPr>
          <w:lang w:eastAsia="zh-CN"/>
        </w:rPr>
        <w:t>hospital, mortality</w:t>
      </w:r>
      <w:r>
        <w:rPr>
          <w:lang w:eastAsia="zh-CN"/>
        </w:rPr>
        <w:t>）内检测到的每个</w:t>
      </w:r>
      <w:r>
        <w:rPr>
          <w:lang w:eastAsia="zh-CN"/>
        </w:rPr>
        <w:t xml:space="preserve"> ‘Features’ </w:t>
      </w:r>
      <w:r>
        <w:rPr>
          <w:lang w:eastAsia="zh-CN"/>
        </w:rPr>
        <w:t>的相对峰面积。没有环形图的节点表示量化值缺失的</w:t>
      </w:r>
      <w:r>
        <w:rPr>
          <w:lang w:eastAsia="zh-CN"/>
        </w:rPr>
        <w:t xml:space="preserve"> ‘Features’ </w:t>
      </w:r>
      <w:r>
        <w:rPr>
          <w:lang w:eastAsia="zh-CN"/>
        </w:rPr>
        <w:t>（这些</w:t>
      </w:r>
      <w:r>
        <w:rPr>
          <w:lang w:eastAsia="zh-CN"/>
        </w:rPr>
        <w:t xml:space="preserve"> ‘Features’ </w:t>
      </w:r>
      <w:r>
        <w:rPr>
          <w:lang w:eastAsia="zh-CN"/>
        </w:rPr>
        <w:t>在我们的重新分析中被检测到，但在</w:t>
      </w:r>
      <w:r>
        <w:rPr>
          <w:lang w:eastAsia="zh-CN"/>
        </w:rPr>
        <w:t>Wozniak</w:t>
      </w:r>
      <w:r>
        <w:rPr>
          <w:lang w:eastAsia="zh-CN"/>
        </w:rPr>
        <w:t>等人的分析中没有检测到）。柱状图为</w:t>
      </w:r>
      <w:r>
        <w:rPr>
          <w:lang w:eastAsia="zh-CN"/>
        </w:rPr>
        <w:t xml:space="preserve"> ‘Features’ </w:t>
      </w:r>
      <w:r>
        <w:rPr>
          <w:lang w:eastAsia="zh-CN"/>
        </w:rPr>
        <w:t>的结构（</w:t>
      </w:r>
      <w:proofErr w:type="gramStart"/>
      <w:r>
        <w:rPr>
          <w:lang w:eastAsia="zh-CN"/>
        </w:rPr>
        <w:t>亚结构</w:t>
      </w:r>
      <w:proofErr w:type="gramEnd"/>
      <w:r>
        <w:rPr>
          <w:lang w:eastAsia="zh-CN"/>
        </w:rPr>
        <w:t>或主导结构）类的</w:t>
      </w:r>
      <w:r>
        <w:rPr>
          <w:lang w:eastAsia="zh-CN"/>
        </w:rPr>
        <w:t>PPCP</w:t>
      </w:r>
      <w:r>
        <w:rPr>
          <w:lang w:eastAsia="zh-CN"/>
        </w:rPr>
        <w:t>。</w:t>
      </w:r>
      <w:r>
        <w:rPr>
          <w:b/>
          <w:bCs/>
        </w:rPr>
        <w:t>d)</w:t>
      </w:r>
      <w:r>
        <w:t xml:space="preserve"> ‘Features’ 2068</w:t>
      </w:r>
      <w:r>
        <w:t>（</w:t>
      </w:r>
      <w:r>
        <w:t>ID</w:t>
      </w:r>
      <w:r>
        <w:t>）的放大及其图例。</w:t>
      </w:r>
    </w:p>
    <w:p w:rsidR="00EC5BB5" w:rsidRDefault="00CA0BDE">
      <w:pPr>
        <w:jc w:val="center"/>
      </w:pPr>
      <w:r>
        <w:rPr>
          <w:noProof/>
          <w:lang w:eastAsia="zh-CN"/>
        </w:rPr>
        <w:drawing>
          <wp:inline distT="0" distB="0" distL="0" distR="0">
            <wp:extent cx="5669280" cy="8171815"/>
            <wp:effectExtent l="0" t="0" r="7620" b="635"/>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pic:cNvPicPr>
                      <a:picLocks noChangeAspect="1"/>
                    </pic:cNvPicPr>
                  </pic:nvPicPr>
                  <pic:blipFill>
                    <a:blip r:embed="rId41"/>
                    <a:stretch/>
                  </pic:blipFill>
                  <pic:spPr bwMode="auto">
                    <a:xfrm>
                      <a:off x="0" y="0"/>
                      <a:ext cx="78740" cy="113499"/>
                    </a:xfrm>
                    <a:prstGeom prst="rect">
                      <a:avLst/>
                    </a:prstGeom>
                    <a:noFill/>
                  </pic:spPr>
                </pic:pic>
              </a:graphicData>
            </a:graphic>
          </wp:inline>
        </w:drawing>
      </w:r>
    </w:p>
    <w:p w:rsidR="00EC5BB5" w:rsidRDefault="00CA0BDE">
      <w:pPr>
        <w:pStyle w:val="ImageCaption"/>
      </w:pPr>
      <w:proofErr w:type="gramStart"/>
      <w:r>
        <w:lastRenderedPageBreak/>
        <w:t>图</w:t>
      </w:r>
      <w:bookmarkStart w:id="154" w:name="lpcBa"/>
      <w:r>
        <w:fldChar w:fldCharType="begin"/>
      </w:r>
      <w:r>
        <w:instrText>SEQ fig \* Arabic</w:instrText>
      </w:r>
      <w:r>
        <w:fldChar w:fldCharType="separate"/>
      </w:r>
      <w:r>
        <w:t>14</w:t>
      </w:r>
      <w:r>
        <w:fldChar w:fldCharType="end"/>
      </w:r>
      <w:bookmarkEnd w:id="154"/>
      <w:r>
        <w:t xml:space="preserve"> </w:t>
      </w:r>
      <w:r>
        <w:t>血清数据集中代表</w:t>
      </w:r>
      <w:r>
        <w:t>LPCs</w:t>
      </w:r>
      <w:r>
        <w:t>和</w:t>
      </w:r>
      <w:r>
        <w:t>BAs</w:t>
      </w:r>
      <w:r>
        <w:t>的</w:t>
      </w:r>
      <w:r>
        <w:t>Child-Nebulae</w:t>
      </w:r>
      <w:r>
        <w:t>的深度可视化</w:t>
      </w:r>
      <w:proofErr w:type="gramEnd"/>
    </w:p>
    <w:p w:rsidR="00EC5BB5" w:rsidRDefault="00CA0BDE">
      <w:pPr>
        <w:pStyle w:val="Compact"/>
        <w:numPr>
          <w:ilvl w:val="0"/>
          <w:numId w:val="1"/>
        </w:numPr>
      </w:pPr>
      <w:r>
        <w:t>图</w:t>
      </w:r>
      <w:hyperlink w:anchor="lpcBa">
        <w:r>
          <w:fldChar w:fldCharType="begin"/>
        </w:r>
        <w:r>
          <w:instrText xml:space="preserve"> REF lpcBa \h</w:instrText>
        </w:r>
        <w:r>
          <w:fldChar w:fldCharType="separate"/>
        </w:r>
        <w:r>
          <w:t>14</w:t>
        </w:r>
        <w:r>
          <w:fldChar w:fldCharType="end"/>
        </w:r>
      </w:hyperlink>
      <w:r>
        <w:t>注：参考图</w:t>
      </w:r>
      <w:hyperlink w:anchor="acNode">
        <w:r>
          <w:fldChar w:fldCharType="begin"/>
        </w:r>
        <w:r>
          <w:instrText xml:space="preserve"> REF acNode \h</w:instrText>
        </w:r>
        <w:r>
          <w:fldChar w:fldCharType="separate"/>
        </w:r>
        <w:r>
          <w:t>13</w:t>
        </w:r>
        <w:r>
          <w:fldChar w:fldCharType="end"/>
        </w:r>
      </w:hyperlink>
      <w:r>
        <w:t>。</w:t>
      </w:r>
    </w:p>
    <w:p w:rsidR="00EC5BB5" w:rsidRDefault="00CA0BDE">
      <w:pPr>
        <w:jc w:val="center"/>
      </w:pPr>
      <w:r>
        <w:rPr>
          <w:noProof/>
          <w:lang w:eastAsia="zh-CN"/>
        </w:rPr>
        <w:drawing>
          <wp:inline distT="0" distB="0" distL="0" distR="0">
            <wp:extent cx="5669280" cy="6464935"/>
            <wp:effectExtent l="0" t="0" r="7620" b="2540"/>
            <wp:docPr id="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42"/>
                    <a:stretch/>
                  </pic:blipFill>
                  <pic:spPr bwMode="auto">
                    <a:xfrm>
                      <a:off x="0" y="0"/>
                      <a:ext cx="78740" cy="89792"/>
                    </a:xfrm>
                    <a:prstGeom prst="rect">
                      <a:avLst/>
                    </a:prstGeom>
                    <a:noFill/>
                  </pic:spPr>
                </pic:pic>
              </a:graphicData>
            </a:graphic>
          </wp:inline>
        </w:drawing>
      </w:r>
    </w:p>
    <w:p w:rsidR="00EC5BB5" w:rsidRDefault="00CA0BDE">
      <w:pPr>
        <w:pStyle w:val="ImageCaption"/>
        <w:rPr>
          <w:lang w:eastAsia="zh-CN"/>
        </w:rPr>
      </w:pPr>
      <w:r>
        <w:rPr>
          <w:lang w:eastAsia="zh-CN"/>
        </w:rPr>
        <w:t>图</w:t>
      </w:r>
      <w:bookmarkStart w:id="155" w:name="hps"/>
      <w:r>
        <w:fldChar w:fldCharType="begin"/>
      </w:r>
      <w:r>
        <w:rPr>
          <w:lang w:eastAsia="zh-CN"/>
        </w:rPr>
        <w:instrText>SEQ fig \* Arabic</w:instrText>
      </w:r>
      <w:r>
        <w:fldChar w:fldCharType="separate"/>
      </w:r>
      <w:r>
        <w:rPr>
          <w:lang w:eastAsia="zh-CN"/>
        </w:rPr>
        <w:t>15</w:t>
      </w:r>
      <w:r>
        <w:fldChar w:fldCharType="end"/>
      </w:r>
      <w:bookmarkEnd w:id="155"/>
      <w:r>
        <w:rPr>
          <w:lang w:eastAsia="zh-CN"/>
        </w:rPr>
        <w:t xml:space="preserve"> </w:t>
      </w:r>
      <w:r>
        <w:rPr>
          <w:lang w:eastAsia="zh-CN"/>
        </w:rPr>
        <w:t>血清数据集</w:t>
      </w:r>
      <w:r>
        <w:rPr>
          <w:lang w:eastAsia="zh-CN"/>
        </w:rPr>
        <w:t>ACs</w:t>
      </w:r>
      <w:r>
        <w:rPr>
          <w:lang w:eastAsia="zh-CN"/>
        </w:rPr>
        <w:t>、</w:t>
      </w:r>
      <w:r>
        <w:rPr>
          <w:lang w:eastAsia="zh-CN"/>
        </w:rPr>
        <w:t>LPCs</w:t>
      </w:r>
      <w:r>
        <w:rPr>
          <w:lang w:eastAsia="zh-CN"/>
        </w:rPr>
        <w:t>和</w:t>
      </w:r>
      <w:r>
        <w:rPr>
          <w:lang w:eastAsia="zh-CN"/>
        </w:rPr>
        <w:t>BAs</w:t>
      </w:r>
      <w:proofErr w:type="gramStart"/>
      <w:r>
        <w:rPr>
          <w:lang w:eastAsia="zh-CN"/>
        </w:rPr>
        <w:t>的热图分析</w:t>
      </w:r>
      <w:proofErr w:type="gramEnd"/>
    </w:p>
    <w:p w:rsidR="00EC5BB5" w:rsidRDefault="00CA0BDE">
      <w:pPr>
        <w:pStyle w:val="Compact"/>
        <w:numPr>
          <w:ilvl w:val="0"/>
          <w:numId w:val="1"/>
        </w:numPr>
      </w:pPr>
      <w:r>
        <w:t>图</w:t>
      </w:r>
      <w:hyperlink w:anchor="hps">
        <w:r>
          <w:fldChar w:fldCharType="begin"/>
        </w:r>
        <w:r>
          <w:instrText xml:space="preserve"> REF hps \h</w:instrText>
        </w:r>
        <w:r>
          <w:fldChar w:fldCharType="separate"/>
        </w:r>
        <w:r>
          <w:t>15</w:t>
        </w:r>
        <w:r>
          <w:fldChar w:fldCharType="end"/>
        </w:r>
      </w:hyperlink>
      <w:r>
        <w:t>注：</w:t>
      </w:r>
      <w:r>
        <w:t xml:space="preserve"> **a*</w:t>
      </w:r>
      <w:r>
        <w:t>、</w:t>
      </w:r>
      <w:r>
        <w:t>**c*</w:t>
      </w:r>
      <w:r>
        <w:t>和</w:t>
      </w:r>
      <w:r>
        <w:t>**e*</w:t>
      </w:r>
      <w:r>
        <w:t>显示了</w:t>
      </w:r>
      <w:r>
        <w:t>AC</w:t>
      </w:r>
      <w:r>
        <w:t>、</w:t>
      </w:r>
      <w:r>
        <w:t>LPC</w:t>
      </w:r>
      <w:r>
        <w:t>和</w:t>
      </w:r>
      <w:r>
        <w:t>BA</w:t>
      </w:r>
      <w:r>
        <w:t>的水平热图。</w:t>
      </w:r>
      <w:r>
        <w:t xml:space="preserve">‘Features’ </w:t>
      </w:r>
      <w:r>
        <w:t>是通过在感染组与对照组之间或</w:t>
      </w:r>
      <w:r>
        <w:t>HM</w:t>
      </w:r>
      <w:r>
        <w:t>组与</w:t>
      </w:r>
      <w:r>
        <w:t>HS</w:t>
      </w:r>
      <w:r>
        <w:t>组之间相比选择的：</w:t>
      </w:r>
      <w:r>
        <w:t>Q-value &lt; 0.05</w:t>
      </w:r>
      <w:r>
        <w:t>，</w:t>
      </w:r>
      <w:r>
        <w:t>|</w:t>
      </w:r>
      <w:proofErr w:type="gramStart"/>
      <w:r>
        <w:t>log</w:t>
      </w:r>
      <w:r>
        <w:rPr>
          <w:vertAlign w:val="subscript"/>
        </w:rPr>
        <w:t>2</w:t>
      </w:r>
      <w:r>
        <w:t>(</w:t>
      </w:r>
      <w:proofErr w:type="gramEnd"/>
      <w:r>
        <w:t xml:space="preserve">FC)| </w:t>
      </w:r>
      <m:oMath>
        <m:r>
          <m:rPr>
            <m:sty m:val="p"/>
          </m:rPr>
          <w:rPr>
            <w:rFonts w:ascii="Cambria Math" w:hAnsi="Cambria Math"/>
          </w:rPr>
          <m:t>≥</m:t>
        </m:r>
      </m:oMath>
      <w:r>
        <w:t xml:space="preserve"> 0.3</w:t>
      </w:r>
      <w:r>
        <w:t>。</w:t>
      </w:r>
    </w:p>
    <w:p w:rsidR="00EC5BB5" w:rsidRDefault="00CA0BDE">
      <w:pPr>
        <w:jc w:val="center"/>
      </w:pPr>
      <w:r>
        <w:rPr>
          <w:noProof/>
          <w:lang w:eastAsia="zh-CN"/>
        </w:rPr>
        <w:lastRenderedPageBreak/>
        <w:drawing>
          <wp:inline distT="0" distB="0" distL="0" distR="0">
            <wp:extent cx="5669280" cy="5504180"/>
            <wp:effectExtent l="0" t="0" r="7620" b="127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43"/>
                    <a:stretch/>
                  </pic:blipFill>
                  <pic:spPr bwMode="auto">
                    <a:xfrm>
                      <a:off x="0" y="0"/>
                      <a:ext cx="78740" cy="76449"/>
                    </a:xfrm>
                    <a:prstGeom prst="rect">
                      <a:avLst/>
                    </a:prstGeom>
                    <a:noFill/>
                  </pic:spPr>
                </pic:pic>
              </a:graphicData>
            </a:graphic>
          </wp:inline>
        </w:drawing>
      </w:r>
    </w:p>
    <w:p w:rsidR="00EC5BB5" w:rsidRDefault="00CA0BDE">
      <w:pPr>
        <w:pStyle w:val="ImageCaption"/>
      </w:pPr>
      <w:r>
        <w:t>图</w:t>
      </w:r>
      <w:bookmarkStart w:id="156" w:name="pathway"/>
      <w:r>
        <w:fldChar w:fldCharType="begin"/>
      </w:r>
      <w:r>
        <w:instrText>SEQ fig \* Arabic</w:instrText>
      </w:r>
      <w:r>
        <w:fldChar w:fldCharType="separate"/>
      </w:r>
      <w:r>
        <w:t>16</w:t>
      </w:r>
      <w:r>
        <w:fldChar w:fldCharType="end"/>
      </w:r>
      <w:bookmarkEnd w:id="156"/>
      <w:r>
        <w:t xml:space="preserve"> </w:t>
      </w:r>
      <w:r>
        <w:t>血清数据集</w:t>
      </w:r>
      <w:r>
        <w:t>ACs</w:t>
      </w:r>
      <w:r>
        <w:t>、</w:t>
      </w:r>
      <w:r>
        <w:t>LPCs</w:t>
      </w:r>
      <w:r>
        <w:t>和</w:t>
      </w:r>
      <w:r>
        <w:t>BAs</w:t>
      </w:r>
      <w:r>
        <w:t>的通路富集分析</w:t>
      </w:r>
    </w:p>
    <w:p w:rsidR="00EC5BB5" w:rsidRDefault="00CA0BDE">
      <w:pPr>
        <w:pStyle w:val="Compact"/>
        <w:numPr>
          <w:ilvl w:val="0"/>
          <w:numId w:val="1"/>
        </w:numPr>
      </w:pPr>
      <w:r>
        <w:rPr>
          <w:lang w:eastAsia="zh-CN"/>
        </w:rPr>
        <w:t>图</w:t>
      </w:r>
      <w:hyperlink w:anchor="pathway">
        <w:r>
          <w:fldChar w:fldCharType="begin"/>
        </w:r>
        <w:r>
          <w:rPr>
            <w:lang w:eastAsia="zh-CN"/>
          </w:rPr>
          <w:instrText xml:space="preserve"> REF pathway \h</w:instrText>
        </w:r>
        <w:r>
          <w:fldChar w:fldCharType="separate"/>
        </w:r>
        <w:r>
          <w:rPr>
            <w:lang w:eastAsia="zh-CN"/>
          </w:rPr>
          <w:t>16</w:t>
        </w:r>
        <w:r>
          <w:fldChar w:fldCharType="end"/>
        </w:r>
      </w:hyperlink>
      <w:r>
        <w:rPr>
          <w:lang w:eastAsia="zh-CN"/>
        </w:rPr>
        <w:t>注：</w:t>
      </w:r>
      <w:r>
        <w:rPr>
          <w:b/>
          <w:bCs/>
          <w:lang w:eastAsia="zh-CN"/>
        </w:rPr>
        <w:t>a)</w:t>
      </w:r>
      <w:r>
        <w:rPr>
          <w:lang w:eastAsia="zh-CN"/>
        </w:rPr>
        <w:t xml:space="preserve"> </w:t>
      </w:r>
      <w:r>
        <w:rPr>
          <w:lang w:eastAsia="zh-CN"/>
        </w:rPr>
        <w:t>线粒体中的肉碱系统。</w:t>
      </w:r>
      <w:r>
        <w:rPr>
          <w:lang w:eastAsia="zh-CN"/>
        </w:rPr>
        <w:t xml:space="preserve">Abbreviation: CPT1, carnitine-palmitoyltransferase-1; CACT, carnitine-acylcarnitine translocase; CrAT, carnitine acetyltransferase; CPT2, carnitine-palmitoyltransferase-2. </w:t>
      </w:r>
      <w:r>
        <w:rPr>
          <w:b/>
          <w:bCs/>
          <w:lang w:eastAsia="zh-CN"/>
        </w:rPr>
        <w:t>b)</w:t>
      </w:r>
      <w:r>
        <w:rPr>
          <w:lang w:eastAsia="zh-CN"/>
        </w:rPr>
        <w:t xml:space="preserve"> </w:t>
      </w:r>
      <w:r>
        <w:rPr>
          <w:lang w:eastAsia="zh-CN"/>
        </w:rPr>
        <w:t>用</w:t>
      </w:r>
      <w:r>
        <w:rPr>
          <w:lang w:eastAsia="zh-CN"/>
        </w:rPr>
        <w:t>KEGG</w:t>
      </w:r>
      <w:r>
        <w:rPr>
          <w:lang w:eastAsia="zh-CN"/>
        </w:rPr>
        <w:t>对</w:t>
      </w:r>
      <w:r>
        <w:rPr>
          <w:lang w:eastAsia="zh-CN"/>
        </w:rPr>
        <w:t>LPCs</w:t>
      </w:r>
      <w:r>
        <w:rPr>
          <w:lang w:eastAsia="zh-CN"/>
        </w:rPr>
        <w:t>以</w:t>
      </w:r>
      <w:r>
        <w:rPr>
          <w:lang w:eastAsia="zh-CN"/>
        </w:rPr>
        <w:t>pagerank</w:t>
      </w:r>
      <w:r>
        <w:rPr>
          <w:lang w:eastAsia="zh-CN"/>
        </w:rPr>
        <w:t>算法的富集分析。</w:t>
      </w:r>
      <w:r>
        <w:rPr>
          <w:lang w:eastAsia="zh-CN"/>
        </w:rPr>
        <w:t xml:space="preserve">Abbreviation: P A2, phospholipase A2; PC-Sterol O-AT, phosphatidylcholine-sterol O-acyltransferase; LP, lysophospholipase; 1-AGPC O-AT, 1-acylglycerophosphocholine O-acyltransferase; </w:t>
      </w:r>
      <w:r>
        <w:rPr>
          <w:b/>
          <w:bCs/>
          <w:lang w:eastAsia="zh-CN"/>
        </w:rPr>
        <w:t>c)</w:t>
      </w:r>
      <w:r>
        <w:rPr>
          <w:lang w:eastAsia="zh-CN"/>
        </w:rPr>
        <w:t xml:space="preserve"> </w:t>
      </w:r>
      <w:r>
        <w:rPr>
          <w:lang w:eastAsia="zh-CN"/>
        </w:rPr>
        <w:t>用</w:t>
      </w:r>
      <w:r>
        <w:rPr>
          <w:lang w:eastAsia="zh-CN"/>
        </w:rPr>
        <w:t>KEGG</w:t>
      </w:r>
      <w:r>
        <w:rPr>
          <w:lang w:eastAsia="zh-CN"/>
        </w:rPr>
        <w:t>对</w:t>
      </w:r>
      <w:r>
        <w:rPr>
          <w:lang w:eastAsia="zh-CN"/>
        </w:rPr>
        <w:t>BAs</w:t>
      </w:r>
      <w:r>
        <w:rPr>
          <w:lang w:eastAsia="zh-CN"/>
        </w:rPr>
        <w:t>以</w:t>
      </w:r>
      <w:r>
        <w:rPr>
          <w:lang w:eastAsia="zh-CN"/>
        </w:rPr>
        <w:t>pagerank</w:t>
      </w:r>
      <w:r>
        <w:rPr>
          <w:lang w:eastAsia="zh-CN"/>
        </w:rPr>
        <w:t>算法富集度分析。</w:t>
      </w:r>
      <w:r>
        <w:rPr>
          <w:lang w:eastAsia="zh-CN"/>
        </w:rPr>
        <w:t xml:space="preserve"> </w:t>
      </w:r>
      <w:r>
        <w:t xml:space="preserve">Abbreviation: βGC, beta-glucuronidase; βGCS, beta-D-Glucuronoside; GT, glucuronosyltransferase; TCDC 6α-H, taurochenodeoxycholate 6alpha-hydroxylase; TCDC, taurochenodeoxycholate; GCC, Glycocholate; GCCDC, Glycochenodeoxycholate; Conju. BAs syn., ‘Conjugated bile acid biosynthesis, </w:t>
      </w:r>
      <w:proofErr w:type="gramStart"/>
      <w:r>
        <w:t>cholate’ ;</w:t>
      </w:r>
      <w:proofErr w:type="gramEnd"/>
      <w:r>
        <w:t xml:space="preserve"> BA-CoA, bile acid-CoA:amino acid N-acyltransferase.</w:t>
      </w:r>
    </w:p>
    <w:p w:rsidR="00EC5BB5" w:rsidRDefault="00CA0BDE">
      <w:pPr>
        <w:pStyle w:val="FirstParagraph"/>
        <w:rPr>
          <w:lang w:eastAsia="zh-CN"/>
        </w:rPr>
      </w:pPr>
      <w:r>
        <w:t xml:space="preserve">   </w:t>
      </w:r>
      <w:proofErr w:type="gramStart"/>
      <w:r>
        <w:t>在</w:t>
      </w:r>
      <w:r>
        <w:t>Wozniak</w:t>
      </w:r>
      <w:r>
        <w:t>等人的研究中</w:t>
      </w:r>
      <w:r>
        <w:rPr>
          <w:vertAlign w:val="superscript"/>
        </w:rPr>
        <w:t>[</w:t>
      </w:r>
      <w:proofErr w:type="gramEnd"/>
      <w:r>
        <w:rPr>
          <w:vertAlign w:val="superscript"/>
        </w:rPr>
        <w:t>46]</w:t>
      </w:r>
      <w:r>
        <w:t>，确定了五个</w:t>
      </w:r>
      <w:r>
        <w:t>ACs</w:t>
      </w:r>
      <w:r>
        <w:t>化合物。此外，四个</w:t>
      </w:r>
      <w:r>
        <w:t>Top</w:t>
      </w:r>
      <w:r>
        <w:t>代谢物（</w:t>
      </w:r>
      <w:r>
        <w:t>2-Hexadecanoylthio-1-Ethylphosphorylcholine</w:t>
      </w:r>
      <w:r>
        <w:t>（</w:t>
      </w:r>
      <w:r>
        <w:t>HEPC</w:t>
      </w:r>
      <w:r>
        <w:t>）；</w:t>
      </w:r>
      <w:r>
        <w:t xml:space="preserve">sphingosine-1-phosphate </w:t>
      </w:r>
      <w:r>
        <w:t>（</w:t>
      </w:r>
      <w:r>
        <w:t>S1P</w:t>
      </w:r>
      <w:r>
        <w:t>）；</w:t>
      </w:r>
      <w:r>
        <w:t>decanoyl-carnitine</w:t>
      </w:r>
      <w:r>
        <w:t>；</w:t>
      </w:r>
      <w:r>
        <w:t>L-Thyroxine</w:t>
      </w:r>
      <w:r>
        <w:t>（</w:t>
      </w:r>
      <w:r>
        <w:t>T4</w:t>
      </w:r>
      <w:r>
        <w:t>））也被鉴定。</w:t>
      </w:r>
      <w:r>
        <w:rPr>
          <w:lang w:eastAsia="zh-CN"/>
        </w:rPr>
        <w:t>在我们的重新分析中，除了</w:t>
      </w:r>
      <w:r>
        <w:rPr>
          <w:lang w:eastAsia="zh-CN"/>
        </w:rPr>
        <w:t>HEPC</w:t>
      </w:r>
      <w:r>
        <w:rPr>
          <w:lang w:eastAsia="zh-CN"/>
        </w:rPr>
        <w:t>，所有的鉴定都是一致的。</w:t>
      </w:r>
      <w:r>
        <w:rPr>
          <w:lang w:eastAsia="zh-CN"/>
        </w:rPr>
        <w:lastRenderedPageBreak/>
        <w:t>在我们的重新分析中，</w:t>
      </w:r>
      <w:r>
        <w:rPr>
          <w:lang w:eastAsia="zh-CN"/>
        </w:rPr>
        <w:t>HEPC</w:t>
      </w:r>
      <w:r>
        <w:rPr>
          <w:lang w:eastAsia="zh-CN"/>
        </w:rPr>
        <w:t>被鉴定为</w:t>
      </w:r>
      <w:r>
        <w:rPr>
          <w:lang w:eastAsia="zh-CN"/>
        </w:rPr>
        <w:t xml:space="preserve">1-pentadecanoyl-sn-glycero-3-phosphocholine </w:t>
      </w:r>
      <w:r>
        <w:rPr>
          <w:lang w:eastAsia="zh-CN"/>
        </w:rPr>
        <w:t>（</w:t>
      </w:r>
      <w:r>
        <w:rPr>
          <w:lang w:eastAsia="zh-CN"/>
        </w:rPr>
        <w:t>LPC15:0</w:t>
      </w:r>
      <w:r>
        <w:rPr>
          <w:lang w:eastAsia="zh-CN"/>
        </w:rPr>
        <w:t>）或其立体异构体。事实上，</w:t>
      </w:r>
      <w:r>
        <w:rPr>
          <w:lang w:eastAsia="zh-CN"/>
        </w:rPr>
        <w:t>HEPC</w:t>
      </w:r>
      <w:r>
        <w:rPr>
          <w:lang w:eastAsia="zh-CN"/>
        </w:rPr>
        <w:t>和</w:t>
      </w:r>
      <w:r>
        <w:rPr>
          <w:lang w:eastAsia="zh-CN"/>
        </w:rPr>
        <w:t>LPC15:0</w:t>
      </w:r>
      <w:r>
        <w:rPr>
          <w:lang w:eastAsia="zh-CN"/>
        </w:rPr>
        <w:t>在结构上非常相似，但在元素构成上不同（分别对应于</w:t>
      </w:r>
      <w:r>
        <w:rPr>
          <w:lang w:eastAsia="zh-CN"/>
        </w:rPr>
        <w:t>C</w:t>
      </w:r>
      <w:r>
        <w:rPr>
          <w:vertAlign w:val="subscript"/>
          <w:lang w:eastAsia="zh-CN"/>
        </w:rPr>
        <w:t>23</w:t>
      </w:r>
      <w:r>
        <w:rPr>
          <w:lang w:eastAsia="zh-CN"/>
        </w:rPr>
        <w:t>H</w:t>
      </w:r>
      <w:r>
        <w:rPr>
          <w:vertAlign w:val="subscript"/>
          <w:lang w:eastAsia="zh-CN"/>
        </w:rPr>
        <w:t>48</w:t>
      </w:r>
      <w:r>
        <w:rPr>
          <w:lang w:eastAsia="zh-CN"/>
        </w:rPr>
        <w:t>NO</w:t>
      </w:r>
      <w:r>
        <w:rPr>
          <w:vertAlign w:val="subscript"/>
          <w:lang w:eastAsia="zh-CN"/>
        </w:rPr>
        <w:t>5</w:t>
      </w:r>
      <w:r>
        <w:rPr>
          <w:lang w:eastAsia="zh-CN"/>
        </w:rPr>
        <w:t>PS</w:t>
      </w:r>
      <w:r>
        <w:rPr>
          <w:lang w:eastAsia="zh-CN"/>
        </w:rPr>
        <w:t>和</w:t>
      </w:r>
      <w:r>
        <w:rPr>
          <w:lang w:eastAsia="zh-CN"/>
        </w:rPr>
        <w:t>C</w:t>
      </w:r>
      <w:r>
        <w:rPr>
          <w:vertAlign w:val="subscript"/>
          <w:lang w:eastAsia="zh-CN"/>
        </w:rPr>
        <w:t>23</w:t>
      </w:r>
      <w:r>
        <w:rPr>
          <w:lang w:eastAsia="zh-CN"/>
        </w:rPr>
        <w:t>H</w:t>
      </w:r>
      <w:r>
        <w:rPr>
          <w:vertAlign w:val="subscript"/>
          <w:lang w:eastAsia="zh-CN"/>
        </w:rPr>
        <w:t>48</w:t>
      </w:r>
      <w:r>
        <w:rPr>
          <w:lang w:eastAsia="zh-CN"/>
        </w:rPr>
        <w:t>NO</w:t>
      </w:r>
      <w:r>
        <w:rPr>
          <w:vertAlign w:val="subscript"/>
          <w:lang w:eastAsia="zh-CN"/>
        </w:rPr>
        <w:t>7</w:t>
      </w:r>
      <w:r>
        <w:rPr>
          <w:lang w:eastAsia="zh-CN"/>
        </w:rPr>
        <w:t>P</w:t>
      </w:r>
      <w:r>
        <w:rPr>
          <w:lang w:eastAsia="zh-CN"/>
        </w:rPr>
        <w:t>）。在化学分类方面，它们明显不同。</w:t>
      </w:r>
      <w:r>
        <w:rPr>
          <w:lang w:eastAsia="zh-CN"/>
        </w:rPr>
        <w:t>HEPC</w:t>
      </w:r>
      <w:r>
        <w:rPr>
          <w:lang w:eastAsia="zh-CN"/>
        </w:rPr>
        <w:t>属于</w:t>
      </w:r>
      <w:r>
        <w:rPr>
          <w:lang w:eastAsia="zh-CN"/>
        </w:rPr>
        <w:t xml:space="preserve"> ‘Organic nitrogen compounds’ </w:t>
      </w:r>
      <w:r>
        <w:rPr>
          <w:lang w:eastAsia="zh-CN"/>
        </w:rPr>
        <w:t>（</w:t>
      </w:r>
      <w:r>
        <w:rPr>
          <w:lang w:eastAsia="zh-CN"/>
        </w:rPr>
        <w:t>Super Class</w:t>
      </w:r>
      <w:r>
        <w:rPr>
          <w:lang w:eastAsia="zh-CN"/>
        </w:rPr>
        <w:t>）家族中的</w:t>
      </w:r>
      <w:r>
        <w:rPr>
          <w:lang w:eastAsia="zh-CN"/>
        </w:rPr>
        <w:t xml:space="preserve"> ‘Cholines’ </w:t>
      </w:r>
      <w:r>
        <w:rPr>
          <w:lang w:eastAsia="zh-CN"/>
        </w:rPr>
        <w:t>（</w:t>
      </w:r>
      <w:r>
        <w:rPr>
          <w:lang w:eastAsia="zh-CN"/>
        </w:rPr>
        <w:t>Level 5</w:t>
      </w:r>
      <w:r>
        <w:rPr>
          <w:lang w:eastAsia="zh-CN"/>
        </w:rPr>
        <w:t>），而</w:t>
      </w:r>
      <w:r>
        <w:rPr>
          <w:lang w:eastAsia="zh-CN"/>
        </w:rPr>
        <w:t>LPC15:0</w:t>
      </w:r>
      <w:r>
        <w:rPr>
          <w:lang w:eastAsia="zh-CN"/>
        </w:rPr>
        <w:t>属于</w:t>
      </w:r>
      <w:r>
        <w:rPr>
          <w:lang w:eastAsia="zh-CN"/>
        </w:rPr>
        <w:t xml:space="preserve"> ‘Lipids and lipid-like molecules’ </w:t>
      </w:r>
      <w:r>
        <w:rPr>
          <w:lang w:eastAsia="zh-CN"/>
        </w:rPr>
        <w:t>家族中的</w:t>
      </w:r>
      <w:r>
        <w:rPr>
          <w:lang w:eastAsia="zh-CN"/>
        </w:rPr>
        <w:t xml:space="preserve"> ‘Lysophosphatidylcholines’ </w:t>
      </w:r>
      <w:r>
        <w:rPr>
          <w:lang w:eastAsia="zh-CN"/>
        </w:rPr>
        <w:t>（</w:t>
      </w:r>
      <w:r>
        <w:rPr>
          <w:lang w:eastAsia="zh-CN"/>
        </w:rPr>
        <w:t>LPCs</w:t>
      </w:r>
      <w:r>
        <w:rPr>
          <w:lang w:eastAsia="zh-CN"/>
        </w:rPr>
        <w:t>）（</w:t>
      </w:r>
      <w:r>
        <w:rPr>
          <w:lang w:eastAsia="zh-CN"/>
        </w:rPr>
        <w:t>Level 5</w:t>
      </w:r>
      <w:r>
        <w:rPr>
          <w:lang w:eastAsia="zh-CN"/>
        </w:rPr>
        <w:t>）。作为</w:t>
      </w:r>
      <w:r>
        <w:rPr>
          <w:lang w:eastAsia="zh-CN"/>
        </w:rPr>
        <w:t>MCnebula</w:t>
      </w:r>
      <w:r>
        <w:rPr>
          <w:lang w:eastAsia="zh-CN"/>
        </w:rPr>
        <w:t>工作流程的一部分，硫元素对于</w:t>
      </w:r>
      <w:r>
        <w:rPr>
          <w:lang w:eastAsia="zh-CN"/>
        </w:rPr>
        <w:t>SIRIUS</w:t>
      </w:r>
      <w:r>
        <w:rPr>
          <w:lang w:eastAsia="zh-CN"/>
        </w:rPr>
        <w:t>的同位素模式是可以以高质量精度检测到的</w:t>
      </w:r>
      <w:r>
        <w:rPr>
          <w:vertAlign w:val="superscript"/>
          <w:lang w:eastAsia="zh-CN"/>
        </w:rPr>
        <w:t>[37]</w:t>
      </w:r>
      <w:r>
        <w:rPr>
          <w:lang w:eastAsia="zh-CN"/>
        </w:rPr>
        <w:t>。然而，对于</w:t>
      </w:r>
      <w:r>
        <w:rPr>
          <w:lang w:eastAsia="zh-CN"/>
        </w:rPr>
        <w:t xml:space="preserve"> ‘HEPC’ </w:t>
      </w:r>
      <w:r>
        <w:rPr>
          <w:lang w:eastAsia="zh-CN"/>
        </w:rPr>
        <w:t>的</w:t>
      </w:r>
      <w:r>
        <w:rPr>
          <w:lang w:eastAsia="zh-CN"/>
        </w:rPr>
        <w:t>MS/MS</w:t>
      </w:r>
      <w:r>
        <w:rPr>
          <w:lang w:eastAsia="zh-CN"/>
        </w:rPr>
        <w:t>光谱，没有包含硫元素的候选分子式。总的来说，我们用</w:t>
      </w:r>
      <w:r>
        <w:rPr>
          <w:lang w:eastAsia="zh-CN"/>
        </w:rPr>
        <w:t>MCnebula</w:t>
      </w:r>
      <w:r>
        <w:rPr>
          <w:lang w:eastAsia="zh-CN"/>
        </w:rPr>
        <w:t>工作流程鉴定了更多的化合物，许多结果与</w:t>
      </w:r>
      <w:r>
        <w:rPr>
          <w:lang w:eastAsia="zh-CN"/>
        </w:rPr>
        <w:t>Wozniak</w:t>
      </w:r>
      <w:r>
        <w:rPr>
          <w:lang w:eastAsia="zh-CN"/>
        </w:rPr>
        <w:t>等人</w:t>
      </w:r>
      <w:r>
        <w:rPr>
          <w:vertAlign w:val="superscript"/>
          <w:lang w:eastAsia="zh-CN"/>
        </w:rPr>
        <w:t>[46]</w:t>
      </w:r>
      <w:r>
        <w:rPr>
          <w:lang w:eastAsia="zh-CN"/>
        </w:rPr>
        <w:t>的分析一致。所有鉴定的化合物都被整理（表</w:t>
      </w:r>
      <w:hyperlink w:anchor="serumCompounds">
        <w:r>
          <w:fldChar w:fldCharType="begin"/>
        </w:r>
        <w:r>
          <w:rPr>
            <w:lang w:eastAsia="zh-CN"/>
          </w:rPr>
          <w:instrText xml:space="preserve"> REF serumCompounds \h</w:instrText>
        </w:r>
        <w:r>
          <w:fldChar w:fldCharType="separate"/>
        </w:r>
        <w:r>
          <w:rPr>
            <w:b/>
            <w:lang w:eastAsia="zh-CN"/>
          </w:rPr>
          <w:t>16</w:t>
        </w:r>
        <w:r>
          <w:fldChar w:fldCharType="end"/>
        </w:r>
      </w:hyperlink>
      <w:r>
        <w:rPr>
          <w:lang w:eastAsia="zh-CN"/>
        </w:rPr>
        <w:t>，用</w:t>
      </w:r>
      <w:r>
        <w:rPr>
          <w:lang w:eastAsia="zh-CN"/>
        </w:rPr>
        <w:t>Tanimoto similarity &gt; 0.5</w:t>
      </w:r>
      <w:r>
        <w:rPr>
          <w:lang w:eastAsia="zh-CN"/>
        </w:rPr>
        <w:t>过滤，并用</w:t>
      </w:r>
      <w:r>
        <w:rPr>
          <w:lang w:eastAsia="zh-CN"/>
        </w:rPr>
        <w:t>InChIKey</w:t>
      </w:r>
      <w:r>
        <w:rPr>
          <w:lang w:eastAsia="zh-CN"/>
        </w:rPr>
        <w:t>的首个哈希块（</w:t>
      </w:r>
      <w:r>
        <w:rPr>
          <w:lang w:eastAsia="zh-CN"/>
        </w:rPr>
        <w:t>InChIKey Planar</w:t>
      </w:r>
      <w:r>
        <w:rPr>
          <w:lang w:eastAsia="zh-CN"/>
        </w:rPr>
        <w:t>或</w:t>
      </w:r>
      <w:r>
        <w:rPr>
          <w:lang w:eastAsia="zh-CN"/>
        </w:rPr>
        <w:t>InChIKey2D</w:t>
      </w:r>
      <w:r>
        <w:rPr>
          <w:lang w:eastAsia="zh-CN"/>
        </w:rPr>
        <w:t>，代表分子骨架）去掉重复的结果；共有</w:t>
      </w:r>
      <w:r>
        <w:rPr>
          <w:lang w:eastAsia="zh-CN"/>
        </w:rPr>
        <w:t>1086</w:t>
      </w:r>
      <w:r>
        <w:rPr>
          <w:lang w:eastAsia="zh-CN"/>
        </w:rPr>
        <w:t>个化合物，限于篇幅，仅展示</w:t>
      </w:r>
      <w:r>
        <w:rPr>
          <w:lang w:eastAsia="zh-CN"/>
        </w:rPr>
        <w:t>Q-value &lt; 0.05</w:t>
      </w:r>
      <w:r>
        <w:rPr>
          <w:lang w:eastAsia="zh-CN"/>
        </w:rPr>
        <w:t>）。此外，还对</w:t>
      </w:r>
      <w:r>
        <w:rPr>
          <w:lang w:eastAsia="zh-CN"/>
        </w:rPr>
        <w:t>Wozniak</w:t>
      </w:r>
      <w:r>
        <w:rPr>
          <w:lang w:eastAsia="zh-CN"/>
        </w:rPr>
        <w:t>等人通过光谱库匹配没有成功鉴定、但通过</w:t>
      </w:r>
      <w:r>
        <w:rPr>
          <w:lang w:eastAsia="zh-CN"/>
        </w:rPr>
        <w:t>MCnebula</w:t>
      </w:r>
      <w:r>
        <w:rPr>
          <w:lang w:eastAsia="zh-CN"/>
        </w:rPr>
        <w:t>工作流鉴定出分子式或化学结构的化合物（在</w:t>
      </w:r>
      <w:r>
        <w:rPr>
          <w:lang w:eastAsia="zh-CN"/>
        </w:rPr>
        <w:t>Wozniak</w:t>
      </w:r>
      <w:r>
        <w:rPr>
          <w:lang w:eastAsia="zh-CN"/>
        </w:rPr>
        <w:t>等人的研究中</w:t>
      </w:r>
      <w:r>
        <w:rPr>
          <w:lang w:eastAsia="zh-CN"/>
        </w:rPr>
        <w:t>EFS</w:t>
      </w:r>
      <w:r>
        <w:rPr>
          <w:lang w:eastAsia="zh-CN"/>
        </w:rPr>
        <w:t>和</w:t>
      </w:r>
      <w:r>
        <w:rPr>
          <w:lang w:eastAsia="zh-CN"/>
        </w:rPr>
        <w:t>MWU</w:t>
      </w:r>
      <w:r>
        <w:rPr>
          <w:lang w:eastAsia="zh-CN"/>
        </w:rPr>
        <w:t>的前</w:t>
      </w:r>
      <w:r>
        <w:rPr>
          <w:lang w:eastAsia="zh-CN"/>
        </w:rPr>
        <w:t>50</w:t>
      </w:r>
      <w:r>
        <w:rPr>
          <w:lang w:eastAsia="zh-CN"/>
        </w:rPr>
        <w:t>名）进行了整理（表</w:t>
      </w:r>
      <w:hyperlink w:anchor="serumOtop">
        <w:r>
          <w:fldChar w:fldCharType="begin"/>
        </w:r>
        <w:r>
          <w:rPr>
            <w:lang w:eastAsia="zh-CN"/>
          </w:rPr>
          <w:instrText xml:space="preserve"> REF serumOtop \h</w:instrText>
        </w:r>
        <w:r>
          <w:fldChar w:fldCharType="separate"/>
        </w:r>
        <w:r>
          <w:rPr>
            <w:b/>
            <w:lang w:eastAsia="zh-CN"/>
          </w:rPr>
          <w:t>15</w:t>
        </w:r>
        <w:r>
          <w:fldChar w:fldCharType="end"/>
        </w:r>
      </w:hyperlink>
      <w:r>
        <w:rPr>
          <w:lang w:eastAsia="zh-CN"/>
        </w:rPr>
        <w:t>）。</w:t>
      </w:r>
    </w:p>
    <w:p w:rsidR="00EC5BB5" w:rsidRDefault="00EC5BB5">
      <w:pPr>
        <w:rPr>
          <w:lang w:eastAsia="zh-CN"/>
        </w:rPr>
        <w:sectPr w:rsidR="00EC5BB5">
          <w:type w:val="continuous"/>
          <w:pgSz w:w="11906" w:h="16838"/>
          <w:pgMar w:top="1134" w:right="850" w:bottom="1134" w:left="1701" w:header="709" w:footer="709" w:gutter="0"/>
          <w:cols w:space="720"/>
          <w:docGrid w:linePitch="360"/>
        </w:sectPr>
      </w:pPr>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lastRenderedPageBreak/>
        <w:t>表</w:t>
      </w:r>
      <w:r>
        <w:rPr>
          <w:b/>
        </w:rPr>
        <w:t xml:space="preserve"> </w:t>
      </w:r>
      <w:bookmarkStart w:id="157" w:name="serumOtop"/>
      <w:r>
        <w:rPr>
          <w:b/>
        </w:rPr>
        <w:fldChar w:fldCharType="begin"/>
      </w:r>
      <w:r>
        <w:rPr>
          <w:b/>
        </w:rPr>
        <w:instrText>SEQ tab \* Arabic</w:instrText>
      </w:r>
      <w:r>
        <w:rPr>
          <w:b/>
        </w:rPr>
        <w:fldChar w:fldCharType="separate"/>
      </w:r>
      <w:r>
        <w:rPr>
          <w:b/>
        </w:rPr>
        <w:t>15</w:t>
      </w:r>
      <w:r>
        <w:rPr>
          <w:b/>
        </w:rPr>
        <w:fldChar w:fldCharType="end"/>
      </w:r>
      <w:bookmarkEnd w:id="157"/>
      <w:r>
        <w:rPr>
          <w:b/>
        </w:rPr>
        <w:t xml:space="preserve">  </w:t>
      </w:r>
      <w:r>
        <w:t>MCnebula</w:t>
      </w:r>
      <w:r>
        <w:t>重新分析血清数据集</w:t>
      </w:r>
      <w:r>
        <w:t>Wozniak</w:t>
      </w:r>
      <w:r>
        <w:t>等人的</w:t>
      </w:r>
      <w:r>
        <w:t>Top Metabolites</w:t>
      </w:r>
    </w:p>
    <w:tbl>
      <w:tblPr>
        <w:tblW w:w="0" w:type="auto"/>
        <w:jc w:val="center"/>
        <w:tblLayout w:type="fixed"/>
        <w:tblLook w:val="04A0" w:firstRow="1" w:lastRow="0" w:firstColumn="1" w:lastColumn="0" w:noHBand="0" w:noVBand="1"/>
      </w:tblPr>
      <w:tblGrid>
        <w:gridCol w:w="908"/>
        <w:gridCol w:w="778"/>
        <w:gridCol w:w="778"/>
        <w:gridCol w:w="1297"/>
        <w:gridCol w:w="2205"/>
        <w:gridCol w:w="649"/>
        <w:gridCol w:w="1297"/>
        <w:gridCol w:w="649"/>
        <w:gridCol w:w="778"/>
        <w:gridCol w:w="1557"/>
        <w:gridCol w:w="1297"/>
        <w:gridCol w:w="649"/>
        <w:gridCol w:w="1557"/>
      </w:tblGrid>
      <w:tr w:rsidR="00EC5BB5">
        <w:trPr>
          <w:tblHeader/>
          <w:jc w:val="center"/>
        </w:trPr>
        <w:tc>
          <w:tcPr>
            <w:tcW w:w="90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 Original ID</w:t>
            </w:r>
          </w:p>
        </w:tc>
        <w:tc>
          <w:tcPr>
            <w:tcW w:w="77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 EFS Rank</w:t>
            </w:r>
          </w:p>
        </w:tc>
        <w:tc>
          <w:tcPr>
            <w:tcW w:w="77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 MWU Rank</w:t>
            </w:r>
          </w:p>
        </w:tc>
        <w:tc>
          <w:tcPr>
            <w:tcW w:w="1297"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 Spectral Library Match</w:t>
            </w:r>
          </w:p>
        </w:tc>
        <w:tc>
          <w:tcPr>
            <w:tcW w:w="2205"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Synonym</w:t>
            </w:r>
          </w:p>
        </w:tc>
        <w:tc>
          <w:tcPr>
            <w:tcW w:w="649"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ID</w:t>
            </w:r>
          </w:p>
        </w:tc>
        <w:tc>
          <w:tcPr>
            <w:tcW w:w="1297"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Precursor m/z</w:t>
            </w:r>
          </w:p>
        </w:tc>
        <w:tc>
          <w:tcPr>
            <w:tcW w:w="649"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Err.</w:t>
            </w:r>
          </w:p>
        </w:tc>
        <w:tc>
          <w:tcPr>
            <w:tcW w:w="77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RT (min)</w:t>
            </w:r>
          </w:p>
        </w:tc>
        <w:tc>
          <w:tcPr>
            <w:tcW w:w="1557"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Formula</w:t>
            </w:r>
          </w:p>
        </w:tc>
        <w:tc>
          <w:tcPr>
            <w:tcW w:w="1297"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Adduct</w:t>
            </w:r>
          </w:p>
        </w:tc>
        <w:tc>
          <w:tcPr>
            <w:tcW w:w="649"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TS</w:t>
            </w:r>
          </w:p>
        </w:tc>
        <w:tc>
          <w:tcPr>
            <w:tcW w:w="1557"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InChIKey planar</w:t>
            </w:r>
          </w:p>
        </w:tc>
      </w:tr>
      <w:tr w:rsidR="00EC5BB5">
        <w:trPr>
          <w:jc w:val="center"/>
        </w:trPr>
        <w:tc>
          <w:tcPr>
            <w:tcW w:w="90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92</w:t>
            </w:r>
          </w:p>
        </w:tc>
        <w:tc>
          <w:tcPr>
            <w:tcW w:w="77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w:t>
            </w:r>
          </w:p>
        </w:tc>
        <w:tc>
          <w:tcPr>
            <w:tcW w:w="77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234</w:t>
            </w:r>
          </w:p>
        </w:tc>
        <w:tc>
          <w:tcPr>
            <w:tcW w:w="1297"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Metronidazole-OH</w:t>
            </w:r>
          </w:p>
        </w:tc>
        <w:tc>
          <w:tcPr>
            <w:tcW w:w="649"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1011</w:t>
            </w:r>
          </w:p>
        </w:tc>
        <w:tc>
          <w:tcPr>
            <w:tcW w:w="1297"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188.0663</w:t>
            </w:r>
          </w:p>
        </w:tc>
        <w:tc>
          <w:tcPr>
            <w:tcW w:w="649"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w:t>
            </w:r>
          </w:p>
        </w:tc>
        <w:tc>
          <w:tcPr>
            <w:tcW w:w="77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w:t>
            </w:r>
          </w:p>
        </w:tc>
        <w:tc>
          <w:tcPr>
            <w:tcW w:w="1557"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C6H9N3O4</w:t>
            </w:r>
          </w:p>
        </w:tc>
        <w:tc>
          <w:tcPr>
            <w:tcW w:w="1297"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0.93</w:t>
            </w:r>
          </w:p>
        </w:tc>
        <w:tc>
          <w:tcPr>
            <w:tcW w:w="1557"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AEHPOYAOLCAMIU</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132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50</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1-16:0-lysoPC</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867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518.3237</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6.0</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C24H50NO7P</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0.99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ASWBNKHCZGQVJV</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30</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Isoleucylproline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885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229.1533</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-6.1</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C11H20N2O3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0.54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BBIXOODYWPFNDT</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774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2-[[2-[(2-amino-3-hydroxybutanoyl)amino]-3-hydroxypropanoyl]amino]-3-(1H-imidazol-5-yl)propanoic acid</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6930</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344.1599</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9.8</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3.5</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C13H21N5O6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0.39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BCYUHPXBHCUYBA</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1802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Tocris-0605</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1092</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288.2155</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C15H29NO4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0.98</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CXTATJFJDMJMIY</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1425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50</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3-{[(9Z)-17-carboxyheptadec-9-enoyl]oxy}-4-(trimethylammonio)butanoate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1867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456.3311</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C25H45NO6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0.61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CYPBWZKNUDFJJE</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822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2681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340.1744</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8.6</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C12H25N3O8</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0.41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DAKOSHWCXIPQFW</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804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b-Uridine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1245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267.0583</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0.3</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C9H12N2O6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0.42</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DRTQHJPVMGBUCF</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429</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(2E,5Z,7E)-deca-2,5,7-trienoylcarnitine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957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310.2006</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C17H27NO4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0.61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DUQXBEFMRJGSKH</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100</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 xml:space="preserve">Spectral </w:t>
            </w:r>
            <w:r>
              <w:rPr>
                <w:rFonts w:eastAsia="Times New Roman" w:cs="Times New Roman"/>
                <w:color w:val="000000"/>
                <w:szCs w:val="21"/>
              </w:rPr>
              <w:lastRenderedPageBreak/>
              <w:t>Match to D-erythro-Sphingosine-1-phosphate from NIST14</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Epitope ID:161059</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952</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380.2548</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-3.3</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5.8</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C18H38NO5P</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0.99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DUYSYHSSB</w:t>
            </w:r>
            <w:r>
              <w:rPr>
                <w:rFonts w:eastAsia="Times New Roman" w:cs="Times New Roman"/>
                <w:color w:val="000000"/>
                <w:szCs w:val="21"/>
              </w:rPr>
              <w:lastRenderedPageBreak/>
              <w:t>DVJSM</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3978</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6-Keto-decanoylcarnitine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3393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330.2279</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C17H31NO5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0.51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DZALQUYFNHIYDL</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1189</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Sarcine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999</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137.0452</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-4.6</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0.3</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C5H4N4O</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0.93</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FDGQSTZJBFJUBT</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835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sebacoylcarnitine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2068</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346.2244</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C17H31NO6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0.84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GBFPILOKXGQZKW</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247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46</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9-Decenoylcarnitine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1232</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314.2313</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4.6</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C17H31NO4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0.83</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GOOOCIIXFLVRAG</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777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bmse000410</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2203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190.0498</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C10H7NO3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0.75</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HCZHHEIFKROPDY</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4591</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Diacylglycerol(15:0/16:1)</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1719</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575.4672</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9.2</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C34H64O5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0.6</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IHIWKNWPECHDKE</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13</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1-18:0-lysoPC</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803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546.3574</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8.0</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6.6</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C26H54NO7P</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0.84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IHNKQIMGVNPMTC</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210</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29</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302</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Massbank: Hydrocortisone</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Acticort</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942</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363.2149</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C21H30O5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0.99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JYGXADMDTFJGBT</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2532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N-{[2-(pyridin-4-ylcarbonyl)hydrazino]carbonyl}hexopyranosylamine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630</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365.1043</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-6.8</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0.3</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C13H18N4O7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0.51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KPGYIOMDVKQYDK</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143</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26</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TOP 8 Psoriasis feature - Unknown FeatureID=4262</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897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438.2993</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6.6</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C21H44NO6P</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0.52</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LQICBGFMERKBCG</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119</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66</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Decanoyl-L-carnitine</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Tocris-0477</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989</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316.2469</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C17H33NO4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0.99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LZOSYCMHQXPBFU</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746</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Acisoga</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981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207.1099</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C9H16N2O2</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0.39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OAUYENAPBFTAQT</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731</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21</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1869</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615.3735</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C32H54O11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0.54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ONLXJASEXIXGRM</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1947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Carnidazol</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2045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245.0691</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C8H12N4O3S</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0.41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OVEVHVURWWTPFC</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1231</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31</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L-Hypro-d3</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1183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154.0459</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-9.9</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C5H9NO3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0.44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PMMYEEVYMWASQN</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1363</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168</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5,11,14-Eicosatrienoicacid</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1071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307.2637</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C20H34O2</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0.44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PRHHYVQTPBEDFE</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183</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[2-hydroxy-3-[(2R,3R,4S,5R,6R)-3,4,5-trihydroxy-6-(hydroxymethyl)oxan-2-yl]oxypropyl] (7Z,10Z,13Z)-hexadeca-7,10,13-trienoate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2205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509.2754</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4.0</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C25H42O9</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PSRSTOVXIJTKGG</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820</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39</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3286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271.1639</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-5.0</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C13H22N2O4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0.49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RAIXJOOYPRFWSP</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854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Oprea1_213609</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3333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289.2187</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C19H28O2</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0.51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RAJWOBJTTGJROA</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1947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7-acetyl-1,3-dimethylpurine-2,6-dione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6646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245.0626</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-7.8</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C9H10N4O3</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0.19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RCDRLZYAKDYXMM</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800</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Dimethylguanosine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2231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312.1300</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C12H17N5O5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0.99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RSPURTUNRHNVGF</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670</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1184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595.4932</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-0.1</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C36H66O6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0.45</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RWXWCAZLEFJOFU</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289</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7a-Hydroxy-3-oxo-4-cholestenoicacid</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1104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431.3145</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C27H42O4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0.85</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SATGKQGFUDXGAX</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835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L-alpha-glutamyl-L-valyl-L-valine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5569</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346.2002</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C15H27N3O6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0.43</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SOYWRINXUSUWEQ</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2799</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O-DC16:0-L-carnitine(1-)</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4010</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430.3178</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5.2</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C23H43NO6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0.79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UNHCPLSWMNPZTD</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814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N6-Threonylcarbamoyladenosine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2199</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413.1410</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C15H20N6O8</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0.7</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UNUYMBPXEFMLNW</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885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103</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Tocris-0526</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1161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260.1839</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-6.6</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C13H25NO4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0.91</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VVPRQWTYSNDTEA</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2816</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39</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98</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2,2''-cyclohexane-1,2-diyldiacetic acid</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3021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223.0933</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C10H16O4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0.52</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VWLPAWSXKLKROQ</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469</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38</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Diacylglycerol(18:3n6/15:0)</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1770</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577.4824</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8.5</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C36H64O5</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0.73</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XPGUEPBYNVJPCL</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3865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319</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1,10-Bis(4-carboxyphenoxy)decan</w:t>
            </w:r>
            <w:r>
              <w:rPr>
                <w:rFonts w:eastAsia="Times New Roman" w:cs="Times New Roman"/>
                <w:color w:val="000000"/>
                <w:szCs w:val="21"/>
              </w:rPr>
              <w:lastRenderedPageBreak/>
              <w:t>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1671</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415.2115</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-0.2</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C24H30O6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XRDKWFXO</w:t>
            </w:r>
            <w:r>
              <w:rPr>
                <w:rFonts w:eastAsia="Times New Roman" w:cs="Times New Roman"/>
                <w:color w:val="000000"/>
                <w:szCs w:val="21"/>
              </w:rPr>
              <w:lastRenderedPageBreak/>
              <w:t>XXUQJS</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1110</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L-THYROXINE</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eltroxin</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1960</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777.6948</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C15H11I4NO4</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0.99</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XUIIKFGFIJCVMT</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755</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48</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O-DC8:0carnitine(1-)</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1999</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318.1897</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-4.4</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2.5</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C15H27NO6</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0.83</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YVWVEIPYMGBQPE</w:t>
            </w:r>
          </w:p>
        </w:tc>
      </w:tr>
      <w:tr w:rsidR="00EC5BB5">
        <w:trPr>
          <w:jc w:val="center"/>
        </w:trPr>
        <w:tc>
          <w:tcPr>
            <w:tcW w:w="90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183</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3-beta,19,21-Triacetoxy-14-iso-17-isopregnane-5,14-diol-20-one</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4977</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509.2733</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w:t>
            </w:r>
          </w:p>
        </w:tc>
        <w:tc>
          <w:tcPr>
            <w:tcW w:w="77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4.2</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C27H40O9</w:t>
            </w:r>
          </w:p>
        </w:tc>
        <w:tc>
          <w:tcPr>
            <w:tcW w:w="129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0.54</w:t>
            </w:r>
          </w:p>
        </w:tc>
        <w:tc>
          <w:tcPr>
            <w:tcW w:w="155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ZTWWQCOHUBHIGI</w:t>
            </w:r>
          </w:p>
        </w:tc>
      </w:tr>
      <w:tr w:rsidR="00EC5BB5">
        <w:trPr>
          <w:jc w:val="center"/>
        </w:trPr>
        <w:tc>
          <w:tcPr>
            <w:tcW w:w="90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736</w:t>
            </w:r>
          </w:p>
        </w:tc>
        <w:tc>
          <w:tcPr>
            <w:tcW w:w="77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w:t>
            </w:r>
          </w:p>
        </w:tc>
        <w:tc>
          <w:tcPr>
            <w:tcW w:w="77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44</w:t>
            </w:r>
          </w:p>
        </w:tc>
        <w:tc>
          <w:tcPr>
            <w:tcW w:w="1297"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2205"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49"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1446</w:t>
            </w:r>
          </w:p>
        </w:tc>
        <w:tc>
          <w:tcPr>
            <w:tcW w:w="1297"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168.0634</w:t>
            </w:r>
          </w:p>
        </w:tc>
        <w:tc>
          <w:tcPr>
            <w:tcW w:w="649"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w:t>
            </w:r>
          </w:p>
        </w:tc>
        <w:tc>
          <w:tcPr>
            <w:tcW w:w="77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1557"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C6H7N4O2</w:t>
            </w:r>
          </w:p>
        </w:tc>
        <w:tc>
          <w:tcPr>
            <w:tcW w:w="1297"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49"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1557"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14399" w:type="dxa"/>
            <w:gridSpan w:val="13"/>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 Original ID: Wozniak等人的研究中'Features'的唯一ID编号。</w:t>
            </w:r>
            <w:r>
              <w:rPr>
                <w:rFonts w:eastAsia="Times New Roman" w:cs="Times New Roman"/>
                <w:color w:val="000000"/>
                <w:szCs w:val="21"/>
              </w:rPr>
              <w:br/>
              <w:t># EFS Rank 和 # MWU Rank：Wozniak等人的研究中对'Features'排序的两种算法。</w:t>
            </w:r>
            <w:r>
              <w:rPr>
                <w:rFonts w:eastAsia="Times New Roman" w:cs="Times New Roman"/>
                <w:color w:val="000000"/>
                <w:szCs w:val="21"/>
              </w:rPr>
              <w:br/>
              <w:t># Spectral Library Match：Wozniak等人的研究中以光谱匹配的方式得到的化合物结果。</w:t>
            </w:r>
            <w:r>
              <w:rPr>
                <w:rFonts w:eastAsia="Times New Roman" w:cs="Times New Roman"/>
                <w:color w:val="000000"/>
                <w:szCs w:val="21"/>
              </w:rPr>
              <w:br/>
              <w:t>Synonym： 化合物或其立体异构的别名或IUPAC名。'...'表示因其名称过长而被省略。</w:t>
            </w:r>
            <w:r>
              <w:rPr>
                <w:rFonts w:eastAsia="Times New Roman" w:cs="Times New Roman"/>
                <w:color w:val="000000"/>
                <w:szCs w:val="21"/>
              </w:rPr>
              <w:br/>
              <w:t>ID： MCnebula分析中'Features'的唯一ID编号。</w:t>
            </w:r>
            <w:r>
              <w:rPr>
                <w:rFonts w:eastAsia="Times New Roman" w:cs="Times New Roman"/>
                <w:color w:val="000000"/>
                <w:szCs w:val="21"/>
              </w:rPr>
              <w:br/>
              <w:t>Err.： Mass Error (ppm</w:t>
            </w:r>
            <w:proofErr w:type="gramStart"/>
            <w:r>
              <w:rPr>
                <w:rFonts w:eastAsia="Times New Roman" w:cs="Times New Roman"/>
                <w:color w:val="000000"/>
                <w:szCs w:val="21"/>
              </w:rPr>
              <w:t>)，</w:t>
            </w:r>
            <w:proofErr w:type="gramEnd"/>
            <w:r>
              <w:rPr>
                <w:rFonts w:eastAsia="Times New Roman" w:cs="Times New Roman"/>
                <w:color w:val="000000"/>
                <w:szCs w:val="21"/>
              </w:rPr>
              <w:t>前体离子分子量和理论分子量的偏差。</w:t>
            </w:r>
            <w:r>
              <w:rPr>
                <w:rFonts w:eastAsia="Times New Roman" w:cs="Times New Roman"/>
                <w:color w:val="000000"/>
                <w:szCs w:val="21"/>
              </w:rPr>
              <w:br/>
              <w:t>RT： Retention time，保留时间。</w:t>
            </w:r>
            <w:r>
              <w:rPr>
                <w:rFonts w:eastAsia="Times New Roman" w:cs="Times New Roman"/>
                <w:color w:val="000000"/>
                <w:szCs w:val="21"/>
              </w:rPr>
              <w:br/>
              <w:t>Formula： Molecular Formula。</w:t>
            </w:r>
            <w:r>
              <w:rPr>
                <w:rFonts w:eastAsia="Times New Roman" w:cs="Times New Roman"/>
                <w:color w:val="000000"/>
                <w:szCs w:val="21"/>
              </w:rPr>
              <w:br/>
              <w:t>TS： Tanimoto similarity。</w:t>
            </w:r>
            <w:r>
              <w:rPr>
                <w:rFonts w:eastAsia="Times New Roman" w:cs="Times New Roman"/>
                <w:color w:val="000000"/>
                <w:szCs w:val="21"/>
              </w:rPr>
              <w:br/>
              <w:t>InChIKey planar：InChIKey的首个哈希块代码，代表分子骨架。</w:t>
            </w:r>
          </w:p>
        </w:tc>
      </w:tr>
    </w:tbl>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lastRenderedPageBreak/>
        <w:t>表</w:t>
      </w:r>
      <w:r>
        <w:rPr>
          <w:b/>
        </w:rPr>
        <w:t xml:space="preserve"> </w:t>
      </w:r>
      <w:bookmarkStart w:id="158" w:name="serumCompounds"/>
      <w:r>
        <w:rPr>
          <w:b/>
        </w:rPr>
        <w:fldChar w:fldCharType="begin"/>
      </w:r>
      <w:r>
        <w:rPr>
          <w:b/>
        </w:rPr>
        <w:instrText>SEQ tab \* Arabic</w:instrText>
      </w:r>
      <w:r>
        <w:rPr>
          <w:b/>
        </w:rPr>
        <w:fldChar w:fldCharType="separate"/>
      </w:r>
      <w:r>
        <w:rPr>
          <w:b/>
        </w:rPr>
        <w:t>16</w:t>
      </w:r>
      <w:r>
        <w:rPr>
          <w:b/>
        </w:rPr>
        <w:fldChar w:fldCharType="end"/>
      </w:r>
      <w:bookmarkEnd w:id="158"/>
      <w:r>
        <w:rPr>
          <w:b/>
        </w:rPr>
        <w:t xml:space="preserve">  </w:t>
      </w:r>
      <w:r>
        <w:t>MCnebula</w:t>
      </w:r>
      <w:r>
        <w:t>工作流程鉴定的血清数据集的化合物（</w:t>
      </w:r>
      <w:r>
        <w:t>Q-value &lt; 0.05</w:t>
      </w:r>
      <w:r>
        <w:t>）</w:t>
      </w:r>
    </w:p>
    <w:tbl>
      <w:tblPr>
        <w:tblW w:w="0" w:type="auto"/>
        <w:jc w:val="center"/>
        <w:tblLayout w:type="fixed"/>
        <w:tblLook w:val="04A0" w:firstRow="1" w:lastRow="0" w:firstColumn="1" w:lastColumn="0" w:noHBand="0" w:noVBand="1"/>
      </w:tblPr>
      <w:tblGrid>
        <w:gridCol w:w="2288"/>
        <w:gridCol w:w="673"/>
        <w:gridCol w:w="1346"/>
        <w:gridCol w:w="673"/>
        <w:gridCol w:w="807"/>
        <w:gridCol w:w="1615"/>
        <w:gridCol w:w="1346"/>
        <w:gridCol w:w="673"/>
        <w:gridCol w:w="1615"/>
        <w:gridCol w:w="2019"/>
        <w:gridCol w:w="673"/>
        <w:gridCol w:w="673"/>
      </w:tblGrid>
      <w:tr w:rsidR="00EC5BB5">
        <w:trPr>
          <w:tblHeader/>
          <w:jc w:val="center"/>
        </w:trPr>
        <w:tc>
          <w:tcPr>
            <w:tcW w:w="228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Synonym</w:t>
            </w:r>
          </w:p>
        </w:tc>
        <w:tc>
          <w:tcPr>
            <w:tcW w:w="673"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ID</w:t>
            </w:r>
          </w:p>
        </w:tc>
        <w:tc>
          <w:tcPr>
            <w:tcW w:w="1346"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Precursor m/z</w:t>
            </w:r>
          </w:p>
        </w:tc>
        <w:tc>
          <w:tcPr>
            <w:tcW w:w="673"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Err.</w:t>
            </w:r>
          </w:p>
        </w:tc>
        <w:tc>
          <w:tcPr>
            <w:tcW w:w="807"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RT (min)</w:t>
            </w:r>
          </w:p>
        </w:tc>
        <w:tc>
          <w:tcPr>
            <w:tcW w:w="1615"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Formula</w:t>
            </w:r>
          </w:p>
        </w:tc>
        <w:tc>
          <w:tcPr>
            <w:tcW w:w="1346"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Adduct</w:t>
            </w:r>
          </w:p>
        </w:tc>
        <w:tc>
          <w:tcPr>
            <w:tcW w:w="673"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TS</w:t>
            </w:r>
          </w:p>
        </w:tc>
        <w:tc>
          <w:tcPr>
            <w:tcW w:w="1615"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InChIKey planar</w:t>
            </w:r>
          </w:p>
        </w:tc>
        <w:tc>
          <w:tcPr>
            <w:tcW w:w="2019"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ClassyFire Class</w:t>
            </w:r>
          </w:p>
        </w:tc>
        <w:tc>
          <w:tcPr>
            <w:tcW w:w="673"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Sig.</w:t>
            </w:r>
          </w:p>
        </w:tc>
        <w:tc>
          <w:tcPr>
            <w:tcW w:w="673"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Var.</w:t>
            </w:r>
          </w:p>
        </w:tc>
      </w:tr>
      <w:tr w:rsidR="00EC5BB5">
        <w:trPr>
          <w:jc w:val="center"/>
        </w:trPr>
        <w:tc>
          <w:tcPr>
            <w:tcW w:w="228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803</w:t>
            </w:r>
          </w:p>
        </w:tc>
        <w:tc>
          <w:tcPr>
            <w:tcW w:w="1346"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546.3574</w:t>
            </w:r>
          </w:p>
        </w:tc>
        <w:tc>
          <w:tcPr>
            <w:tcW w:w="673"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8.0</w:t>
            </w:r>
          </w:p>
        </w:tc>
        <w:tc>
          <w:tcPr>
            <w:tcW w:w="807"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6.6</w:t>
            </w:r>
          </w:p>
        </w:tc>
        <w:tc>
          <w:tcPr>
            <w:tcW w:w="1615"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C26H54NO7P</w:t>
            </w:r>
          </w:p>
        </w:tc>
        <w:tc>
          <w:tcPr>
            <w:tcW w:w="1346"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0.84</w:t>
            </w:r>
          </w:p>
        </w:tc>
        <w:tc>
          <w:tcPr>
            <w:tcW w:w="1615"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IHNKQIMGVNPMTC</w:t>
            </w:r>
          </w:p>
        </w:tc>
        <w:tc>
          <w:tcPr>
            <w:tcW w:w="2019"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Lysophosphatidylcholines</w:t>
            </w:r>
          </w:p>
        </w:tc>
        <w:tc>
          <w:tcPr>
            <w:tcW w:w="673"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4977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509.2733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C27H40O9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ZTWWQCOHUBHIGI</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Steroid esters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Etiocholanedione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3333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289.2187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C19H28O2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RAJWOBJTTGJROA</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Androgens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Isoleucylproline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885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229.1533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C11H20N2O3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BBIXOODYWPFNDT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Dipeptides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sebacoylcarnitine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2068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346.2244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C17H31NO6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GBFPILOKXGQZKW</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Acyl carnitines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Dimethylguanosine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2231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312.1300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C12H17N5O5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RSPURTUNRHNVGF</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Purine nucleosides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N6-Threonylcarbamoyladenosine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2199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413.1410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C15H20N6O8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UNUYMBPXEFMLNW</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Purine nucleosides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Dextrothyroxine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1960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777.6948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C15H11I4NO4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XUIIKFGFIJCVMT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Alpha amino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Hexanoylcarnitine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1161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260.1839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C13H25NO4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VVPRQWTYSNDTEA</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acid esters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octanoylcarnitine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1092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288.2155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C15H29NO4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CXTATJFJDMJMIY</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acid esters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9-Decenoylcarnitine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1232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314.2313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C17H31NO4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GOOOCIIXFLVRAG</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acid esters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1770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577.4824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C36H64O5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XPGUEPBYNVJPCL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Lineolic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6-Keto-decanoylcarnitine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3393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330.2279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C17H31NO5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DZALQUYFNHIYDL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Acyl carnitines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Transtorine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2203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190.0498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C10H7NO3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HCZHHEIFKROPDY</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Quinoline carboxylic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Decanoyllevocarnitine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989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316.2469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C17H33NO4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LZOSYCMHQXPBFU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Acyl carnitines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1719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575.4672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C34H64O5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IHIWKNWPECHDKE</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Diacylglycerols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O-hexadecanedioyl-L-carnitine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4010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430.3178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C23H43NO6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UNHCPLSWMNPZTD</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Acyl carnitines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Octanedioylcarnitine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1999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318.1897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C15H27NO6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YVWVEIPYMGBQPE</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Acyl carnitines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630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365.1043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C13H18N4O7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KPGYIOMDVKQYDK</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Hexoses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1867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456.3311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C25H45NO6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CYPBWZKNUDFJJE</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Tricarboxylic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2256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305.0860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C10H18O9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FAXWMPSCKRTWTN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O-glycosyl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Triundecanoin</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1218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619.4911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C36H68O6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MBXVIRZWSHICAV</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Triacylglycerols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Acisoga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1088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185.1283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C9H16N2O2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OAUYENAPBFTAQT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N-alkylpyrrolidines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Phenylalanylproline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1552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263.1392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C14H18N2O3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WEQJQNWXCSUVMA</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Dipeptides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Stearolicacid</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1323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281.2473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C18H32O2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RGTIBVZDHOMOKC</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1165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564.3048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C28H48NO7P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PDIGSOAOQOXRDU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Lysophosphatidylcholines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3185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317.2683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C18H36O4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UHSVJNCEYVVOCB</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4-Pyridoxate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1842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184.0596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C8H9NO4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HXACOUQIXZGNBF</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Pyridinecarboxylic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Sphingosine-1-phosphate-d7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952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380.2548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C18H38NO5P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DUYSYHSSBDVJSM</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Phosphosphingolipids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3-hydroxydecanoyl carnitine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1932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332.2442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C17H33NO5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VCRSQDIROUELAR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Acyl carnitines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1407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321.2784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C21H36O2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WHLKAPQFQWYTAL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Allodihydrohydrocortisone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2407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365.2305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C21H32O5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ACSFOIGNUQUIGE</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Hydroxysteroids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Desoxyisosteviol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5626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327.2323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C20H32O2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VHAZSZJVOSGWCB</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Diterpenoids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Amoxydramine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4289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272.1633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C17H21NO2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OEQNVWKWQPTBSC</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Diphenylmethanes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1928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629.3920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C33H56O11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JPGSFBZIHYWZQB</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Steroid glucuronide conjugates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Hydroxymetronidazole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188.0663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C6H9N3O4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AEHPOYAOLCAMIU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Nitroimidazoles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Nudifloramide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1772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153.0653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C7H8N2O2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JLQSXXWTCJPCBC</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Nicotinamides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897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438.2993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C21H44NO6P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LQICBGFMERKBCG</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Phosphoethanolamines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1869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615.3735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C32H54O11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ONLXJASEXIXGRM</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Diterpene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939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466.3335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C23H48NO6P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CDONWGCJDDHTLP</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Monoalkylglycerophosphoethanolamines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3021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223.0933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C10H16O4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VWLPAWSXKLKROQ</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Dicarboxylic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Diphenhydramine-N-glucuronide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3758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432.2007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C23H29NO7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OAIGZXXQYIJBLR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Glucuronic acid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6780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357.1298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C18H22O6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KPDDZPBBEIESMK</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Phthalides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Aminohippurate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2744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195.0765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C9H10N2O3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HSMNQINEKMPTIC</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Hippuric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1356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490.2896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C22H46NO7P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VXUOFDJKYGDUJI</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Lysophosphatidylcholines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1892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358.2580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C19H35NO5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PKPXVGIKUXUYEF</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Beta hydroxy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Haematoporphyrin</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1925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599.2853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C34H38N4O6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KFKRXESVMDBTNQ</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Porphyrins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986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592.3447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C28H45N7O7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ZDJRCWULNIPMON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Oligopeptides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aspartylphenylalanin</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2322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281.1115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C13H16N2O5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YZQCXOFQZKCETR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Dipeptides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2-amino-4-methylpimelic acid</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3362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212.0901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C8H15NO4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ZTLDTRZYHPXXPS</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Alpha amino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Pyroglutamylleucine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1727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243.1340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C11H18N2O4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XXSAFGVAPGOYNT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Dipeptides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19-Dfdat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3981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592.3197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C30H51NO8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K]+</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HRTZUWRKGGQZSS</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Aminoglycosides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3261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257.1495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C12H20N2O4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AUBGCRXOZPJJJG</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Alpha amino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Goshonoside F7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4217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631.3682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C32H54O12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HILPXFUUVMCHIZ</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Diterpene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7457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543.3134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C26H48O10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KEBYFNGQBZSBNI</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Cortolone-3-glucuronide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2002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543.2789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C27H42O11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OKNSFVSKHQJVRN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Steroidal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1607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552.4038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C28H58NO7P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UATOAILWGVYRQS</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Lysophosphatidylcholines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Triolone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5153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351.2523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C21H34O4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XBKMYUZPSUAVAK</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Gluco/mineralocorticoids, progestogins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Adipoylcarnitine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1516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290.1590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C13H23NO6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BSVHAXJKBCWVDA</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Acyl carnitines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Glycerophosphocholine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1000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258.1095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C8H20NO6P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SUHOQUVVVLNYQR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Glycerophosphocholines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1107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209.0892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C8H14N2O3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VOLMYNNEVGLNMS</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Alpha amino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3409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527.2858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C27H42O10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VMRTWCCKWMUGSN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Triterpenoids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Agamenoside J</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2010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611.3789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C33H54O10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DHQWUUFYWUJBRL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Steroidal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3256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465.2475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C25H36O8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NIKZPECGCS</w:t>
            </w:r>
            <w:r>
              <w:rPr>
                <w:rFonts w:eastAsia="Times New Roman" w:cs="Times New Roman"/>
                <w:color w:val="000000"/>
                <w:szCs w:val="21"/>
              </w:rPr>
              <w:lastRenderedPageBreak/>
              <w:t>USBV</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 xml:space="preserve">Steroid glucuronide </w:t>
            </w:r>
            <w:r>
              <w:rPr>
                <w:rFonts w:eastAsia="Times New Roman" w:cs="Times New Roman"/>
                <w:color w:val="000000"/>
                <w:szCs w:val="21"/>
              </w:rPr>
              <w:lastRenderedPageBreak/>
              <w:t>conjugates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886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482.3242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C23H48NO7P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RJZVWDTYEWCUAR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Lysophosphatidylcholines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9-oxooctadecanoate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1364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299.2579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C18H34O3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KNYQSFOUGYMRDE</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Chamene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4294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159.1161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C10H16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MQFGIUKCEOGIGS</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Branched unsaturated hydrocarbons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lyso-PAF</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838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482.3591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C24H52NO6P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VLBPIWYTPAXCFJ</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Monoalkylglycerophosphocholines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1620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597.5090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C36H68O6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WFJYCOLSNJWRQK</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Triacylglycerols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Anhydroretinol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1078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269.2251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C20H28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FWNRILWHNGFAIN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Sesquiterpenoids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indoleacrylate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805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188.0705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C11H9NO2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PLVPPLCLBIEYEA</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Indoles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Skatole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1574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132.0802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C9H9N</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ZFRKQXVRDFCRJG</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Indoles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597.3631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C32H52O10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BQHIVNPPGHBFPC</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Steroidal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951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469.3897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C28H52O5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UFLNXVJKZIUIOQ</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S,S-Warfarin alcohol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866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311.1279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C19H18O4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ZUJMMGHIYSAEOU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Hydroxycoumarins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5282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655.2817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C30H38N8O9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SDGGGFLMSUCLAU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Erucylamide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338.3423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C22H43NO</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UAUDZVJPLUQNMU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amides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1-Amhn</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2666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293.1377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C12H16N6O3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OFTZXSNXKYDMIL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Nitroimidazoles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Racumin</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5238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293.1175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C19H16O3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ULSLJYXHZDTLQK</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Hydroxycoumarins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2690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255.1123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C15H14N2O2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DYAZDMVYCGBHNX</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Harmala alkaloids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2437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263.2378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C18H30O</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TUCMDDWTBVMRTP</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aldehydes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1-dihomo-linoleoyl-GPC</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854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548.3734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C28H54NO7P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YYQVCMMXPIJVHY</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Lysophosphatidylcholines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beta-Indolylaldehyde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1051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146.0603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C9H7NO</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OLNJUISKUQQNIM</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Indoles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2300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722.5133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C41H72NO7P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RLLOITCRNQRGJD</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Glycerophosphoethanolamines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826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572.3735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C28H56NO7P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Na]+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SRZBVCCSIMMDOV</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Glycerophosphocholines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Androsta-3,5-dien-17-one</w:t>
            </w:r>
          </w:p>
        </w:tc>
        <w:tc>
          <w:tcPr>
            <w:tcW w:w="673"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1352</w:t>
            </w:r>
          </w:p>
        </w:tc>
        <w:tc>
          <w:tcPr>
            <w:tcW w:w="1346"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271.2047</w:t>
            </w:r>
          </w:p>
        </w:tc>
        <w:tc>
          <w:tcPr>
            <w:tcW w:w="673"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w:t>
            </w:r>
          </w:p>
        </w:tc>
        <w:tc>
          <w:tcPr>
            <w:tcW w:w="807"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4.5</w:t>
            </w:r>
          </w:p>
        </w:tc>
        <w:tc>
          <w:tcPr>
            <w:tcW w:w="1615"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C19H26O</w:t>
            </w:r>
          </w:p>
        </w:tc>
        <w:tc>
          <w:tcPr>
            <w:tcW w:w="1346"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0.77</w:t>
            </w:r>
          </w:p>
        </w:tc>
        <w:tc>
          <w:tcPr>
            <w:tcW w:w="1615"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NINLAYUXSUKKHW</w:t>
            </w:r>
          </w:p>
        </w:tc>
        <w:tc>
          <w:tcPr>
            <w:tcW w:w="2019"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Androstane steroids</w:t>
            </w:r>
          </w:p>
        </w:tc>
        <w:tc>
          <w:tcPr>
            <w:tcW w:w="673"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14401" w:type="dxa"/>
            <w:gridSpan w:val="12"/>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vAlign w:val="center"/>
          </w:tcPr>
          <w:p w:rsidR="00EC5BB5" w:rsidRDefault="00CA0BDE">
            <w:pPr>
              <w:keepNext/>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Synonym： 化合物或其立体异构的别名或IUPAC名。'...'表示因其名称过长而被省略。</w:t>
            </w:r>
            <w:r>
              <w:rPr>
                <w:rFonts w:eastAsia="Times New Roman" w:cs="Times New Roman"/>
                <w:color w:val="000000"/>
                <w:szCs w:val="21"/>
              </w:rPr>
              <w:br/>
              <w:t>ID： MCnebula分析中'Features'的唯一ID编号。</w:t>
            </w:r>
            <w:r>
              <w:rPr>
                <w:rFonts w:eastAsia="Times New Roman" w:cs="Times New Roman"/>
                <w:color w:val="000000"/>
                <w:szCs w:val="21"/>
              </w:rPr>
              <w:br/>
              <w:t>Err.： Mass Error (ppm</w:t>
            </w:r>
            <w:proofErr w:type="gramStart"/>
            <w:r>
              <w:rPr>
                <w:rFonts w:eastAsia="Times New Roman" w:cs="Times New Roman"/>
                <w:color w:val="000000"/>
                <w:szCs w:val="21"/>
              </w:rPr>
              <w:t>)，</w:t>
            </w:r>
            <w:proofErr w:type="gramEnd"/>
            <w:r>
              <w:rPr>
                <w:rFonts w:eastAsia="Times New Roman" w:cs="Times New Roman"/>
                <w:color w:val="000000"/>
                <w:szCs w:val="21"/>
              </w:rPr>
              <w:t>前体离子分子量和理论分子量的偏差。</w:t>
            </w:r>
            <w:r>
              <w:rPr>
                <w:rFonts w:eastAsia="Times New Roman" w:cs="Times New Roman"/>
                <w:color w:val="000000"/>
                <w:szCs w:val="21"/>
              </w:rPr>
              <w:br/>
              <w:t>RT： Retention time，保留时间。</w:t>
            </w:r>
            <w:r>
              <w:rPr>
                <w:rFonts w:eastAsia="Times New Roman" w:cs="Times New Roman"/>
                <w:color w:val="000000"/>
                <w:szCs w:val="21"/>
              </w:rPr>
              <w:br/>
              <w:t>Formula： Molecular Formula。</w:t>
            </w:r>
            <w:r>
              <w:rPr>
                <w:rFonts w:eastAsia="Times New Roman" w:cs="Times New Roman"/>
                <w:color w:val="000000"/>
                <w:szCs w:val="21"/>
              </w:rPr>
              <w:br/>
              <w:t>TS： Tanimoto similarity。</w:t>
            </w:r>
            <w:r>
              <w:rPr>
                <w:rFonts w:eastAsia="Times New Roman" w:cs="Times New Roman"/>
                <w:color w:val="000000"/>
                <w:szCs w:val="21"/>
              </w:rPr>
              <w:br/>
              <w:t>InChIKey planar：InChIKey的首个哈希块代码，代表分子骨架。</w:t>
            </w:r>
            <w:r>
              <w:rPr>
                <w:rFonts w:eastAsia="Times New Roman" w:cs="Times New Roman"/>
                <w:color w:val="000000"/>
                <w:szCs w:val="21"/>
              </w:rPr>
              <w:br/>
              <w:t>ClassyFire Class：ClassyFire分类系统中的该化合物的归类，- 表示该化合物在ClassyFire Web中未查询到。</w:t>
            </w:r>
            <w:r>
              <w:rPr>
                <w:rFonts w:eastAsia="Times New Roman" w:cs="Times New Roman"/>
                <w:color w:val="000000"/>
                <w:szCs w:val="21"/>
              </w:rPr>
              <w:br/>
            </w:r>
            <w:r>
              <w:rPr>
                <w:rFonts w:eastAsia="Times New Roman" w:cs="Times New Roman"/>
                <w:color w:val="000000"/>
                <w:szCs w:val="21"/>
              </w:rPr>
              <w:lastRenderedPageBreak/>
              <w:t>Sig.：Q-value（HM vs HS，P-value的FDR矫正）代表的显著性，*** 表示Q-value &lt; 0.001，** 表示Q-value &lt; 0.01，* 表示Q-value &lt; 0.05。</w:t>
            </w:r>
            <w:r>
              <w:rPr>
                <w:rFonts w:eastAsia="Times New Roman" w:cs="Times New Roman"/>
                <w:color w:val="000000"/>
                <w:szCs w:val="21"/>
              </w:rPr>
              <w:br/>
              <w:t>Var.：</w:t>
            </w:r>
            <w:proofErr w:type="gramStart"/>
            <w:r>
              <w:rPr>
                <w:rFonts w:eastAsia="Times New Roman" w:cs="Times New Roman"/>
                <w:color w:val="000000"/>
                <w:szCs w:val="21"/>
              </w:rPr>
              <w:t>Log2(</w:t>
            </w:r>
            <w:proofErr w:type="gramEnd"/>
            <w:r>
              <w:rPr>
                <w:rFonts w:eastAsia="Times New Roman" w:cs="Times New Roman"/>
                <w:color w:val="000000"/>
                <w:szCs w:val="21"/>
              </w:rPr>
              <w:t>Fold Change)（HM / HS）代表的变化水平，↓↓ 或 ↑↑ 代表|log2(FC)| &gt; 1，↓ 或 ↑ 代表|log2(FC)| &gt; 0.3。</w:t>
            </w:r>
          </w:p>
        </w:tc>
      </w:tr>
      <w:bookmarkEnd w:id="152"/>
    </w:tbl>
    <w:p w:rsidR="00EC5BB5" w:rsidRDefault="00EC5BB5">
      <w:pPr>
        <w:sectPr w:rsidR="00EC5BB5">
          <w:type w:val="oddPage"/>
          <w:pgSz w:w="16838" w:h="11906" w:orient="landscape"/>
          <w:pgMar w:top="1134" w:right="850" w:bottom="1134" w:left="1701" w:header="709" w:footer="709" w:gutter="0"/>
          <w:cols w:space="720"/>
          <w:docGrid w:linePitch="360"/>
        </w:sectPr>
      </w:pPr>
    </w:p>
    <w:p w:rsidR="00EC5BB5" w:rsidRDefault="00CA0BDE">
      <w:pPr>
        <w:pStyle w:val="2"/>
        <w:rPr>
          <w:lang w:eastAsia="zh-CN"/>
        </w:rPr>
      </w:pPr>
      <w:bookmarkStart w:id="159" w:name="_Toc58"/>
      <w:bookmarkStart w:id="160" w:name="三分析的报告和r代码"/>
      <w:r>
        <w:rPr>
          <w:lang w:eastAsia="zh-CN"/>
        </w:rPr>
        <w:lastRenderedPageBreak/>
        <w:t>（三）分析的报告和</w:t>
      </w:r>
      <w:r>
        <w:rPr>
          <w:lang w:eastAsia="zh-CN"/>
        </w:rPr>
        <w:t>R</w:t>
      </w:r>
      <w:r>
        <w:rPr>
          <w:lang w:eastAsia="zh-CN"/>
        </w:rPr>
        <w:t>代码</w:t>
      </w:r>
      <w:bookmarkEnd w:id="159"/>
    </w:p>
    <w:p w:rsidR="00EC5BB5" w:rsidRDefault="00CA0BDE">
      <w:pPr>
        <w:pStyle w:val="FirstParagraph"/>
        <w:rPr>
          <w:lang w:eastAsia="zh-CN"/>
        </w:rPr>
      </w:pPr>
      <w:r>
        <w:rPr>
          <w:lang w:eastAsia="zh-CN"/>
        </w:rPr>
        <w:t xml:space="preserve">   </w:t>
      </w:r>
      <w:r>
        <w:rPr>
          <w:lang w:eastAsia="zh-CN"/>
        </w:rPr>
        <w:t>以下对血清</w:t>
      </w:r>
      <w:proofErr w:type="gramStart"/>
      <w:r>
        <w:rPr>
          <w:lang w:eastAsia="zh-CN"/>
        </w:rPr>
        <w:t>代谢组</w:t>
      </w:r>
      <w:proofErr w:type="gramEnd"/>
      <w:r>
        <w:rPr>
          <w:lang w:eastAsia="zh-CN"/>
        </w:rPr>
        <w:t>分析的脚本和报告可见于：</w:t>
      </w:r>
      <w:r>
        <w:rPr>
          <w:lang w:eastAsia="zh-CN"/>
        </w:rPr>
        <w:t xml:space="preserve"> </w:t>
      </w:r>
      <w:hyperlink r:id="rId44">
        <w:r>
          <w:rPr>
            <w:rStyle w:val="ad"/>
            <w:lang w:eastAsia="zh-CN"/>
          </w:rPr>
          <w:t>https://github.com/Cao-lab-zcmu/exMCnebula2/tree/master/inst/extdata/scripts_evaluation/eucommia_workflow</w:t>
        </w:r>
      </w:hyperlink>
      <w:bookmarkEnd w:id="144"/>
      <w:bookmarkEnd w:id="160"/>
    </w:p>
    <w:p w:rsidR="00EC5BB5" w:rsidRDefault="00CA0BDE">
      <w:pPr>
        <w:pStyle w:val="1"/>
        <w:rPr>
          <w:lang w:eastAsia="zh-CN"/>
        </w:rPr>
      </w:pPr>
      <w:bookmarkStart w:id="161" w:name="_Toc59"/>
      <w:bookmarkStart w:id="162" w:name="三小结-2"/>
      <w:r>
        <w:rPr>
          <w:lang w:eastAsia="zh-CN"/>
        </w:rPr>
        <w:t>三、小结</w:t>
      </w:r>
      <w:bookmarkEnd w:id="161"/>
    </w:p>
    <w:p w:rsidR="00EC5BB5" w:rsidRDefault="00CA0BDE">
      <w:pPr>
        <w:pStyle w:val="FirstParagraph"/>
        <w:rPr>
          <w:lang w:eastAsia="zh-CN"/>
        </w:rPr>
      </w:pPr>
      <w:r>
        <w:rPr>
          <w:lang w:eastAsia="zh-CN"/>
        </w:rPr>
        <w:t xml:space="preserve">   </w:t>
      </w:r>
      <w:r>
        <w:rPr>
          <w:lang w:eastAsia="zh-CN"/>
        </w:rPr>
        <w:t>本部分内容应用血清</w:t>
      </w:r>
      <w:proofErr w:type="gramStart"/>
      <w:r>
        <w:rPr>
          <w:lang w:eastAsia="zh-CN"/>
        </w:rPr>
        <w:t>代谢组</w:t>
      </w:r>
      <w:proofErr w:type="gramEnd"/>
      <w:r>
        <w:rPr>
          <w:lang w:eastAsia="zh-CN"/>
        </w:rPr>
        <w:t>学数据，说明</w:t>
      </w:r>
      <w:r>
        <w:rPr>
          <w:lang w:eastAsia="zh-CN"/>
        </w:rPr>
        <w:t>MCnebula</w:t>
      </w:r>
      <w:r>
        <w:rPr>
          <w:lang w:eastAsia="zh-CN"/>
        </w:rPr>
        <w:t>可用于通路分析和潜在生物标志物的发现。我们的大部分结果与报道</w:t>
      </w:r>
      <w:r>
        <w:rPr>
          <w:vertAlign w:val="superscript"/>
          <w:lang w:eastAsia="zh-CN"/>
        </w:rPr>
        <w:t>[46]</w:t>
      </w:r>
      <w:r>
        <w:rPr>
          <w:lang w:eastAsia="zh-CN"/>
        </w:rPr>
        <w:t>的结果一致。此外，我们发现了更多超出光谱库匹配范围的代谢物。</w:t>
      </w:r>
      <w:r>
        <w:rPr>
          <w:lang w:eastAsia="zh-CN"/>
        </w:rPr>
        <w:t>Wozniak</w:t>
      </w:r>
      <w:r>
        <w:rPr>
          <w:lang w:eastAsia="zh-CN"/>
        </w:rPr>
        <w:t>等人鉴定的四个</w:t>
      </w:r>
      <w:r>
        <w:rPr>
          <w:lang w:eastAsia="zh-CN"/>
        </w:rPr>
        <w:t xml:space="preserve"> Top </w:t>
      </w:r>
      <w:r>
        <w:rPr>
          <w:lang w:eastAsia="zh-CN"/>
        </w:rPr>
        <w:t>代谢物中，有三个与我们的重新鉴定相同，但只有一个代谢物是有争议的。</w:t>
      </w:r>
      <w:r>
        <w:rPr>
          <w:lang w:eastAsia="zh-CN"/>
        </w:rPr>
        <w:t>Wozniak</w:t>
      </w:r>
      <w:r>
        <w:rPr>
          <w:lang w:eastAsia="zh-CN"/>
        </w:rPr>
        <w:t>等人提到</w:t>
      </w:r>
      <w:r>
        <w:rPr>
          <w:lang w:eastAsia="zh-CN"/>
        </w:rPr>
        <w:t>ACs</w:t>
      </w:r>
      <w:r>
        <w:rPr>
          <w:lang w:eastAsia="zh-CN"/>
        </w:rPr>
        <w:t>化合物与</w:t>
      </w:r>
      <w:r>
        <w:rPr>
          <w:lang w:eastAsia="zh-CN"/>
        </w:rPr>
        <w:t>SaB</w:t>
      </w:r>
      <w:r>
        <w:rPr>
          <w:lang w:eastAsia="zh-CN"/>
        </w:rPr>
        <w:t>疾病有关联，</w:t>
      </w:r>
      <w:r>
        <w:rPr>
          <w:lang w:eastAsia="zh-CN"/>
        </w:rPr>
        <w:t>ACs</w:t>
      </w:r>
      <w:r>
        <w:rPr>
          <w:lang w:eastAsia="zh-CN"/>
        </w:rPr>
        <w:t>化合物在我们的研究中也被重新鉴定出来。</w:t>
      </w:r>
      <w:r>
        <w:rPr>
          <w:lang w:eastAsia="zh-CN"/>
        </w:rPr>
        <w:t>Wozniak</w:t>
      </w:r>
      <w:r>
        <w:rPr>
          <w:lang w:eastAsia="zh-CN"/>
        </w:rPr>
        <w:t>等人使用集合</w:t>
      </w:r>
      <w:r>
        <w:rPr>
          <w:lang w:eastAsia="zh-CN"/>
        </w:rPr>
        <w:t xml:space="preserve"> ‘Features’ </w:t>
      </w:r>
      <w:r>
        <w:rPr>
          <w:lang w:eastAsia="zh-CN"/>
        </w:rPr>
        <w:t>选择（</w:t>
      </w:r>
      <w:r>
        <w:rPr>
          <w:lang w:eastAsia="zh-CN"/>
        </w:rPr>
        <w:t>EFS</w:t>
      </w:r>
      <w:r>
        <w:rPr>
          <w:lang w:eastAsia="zh-CN"/>
        </w:rPr>
        <w:t>）和</w:t>
      </w:r>
      <w:r>
        <w:rPr>
          <w:lang w:eastAsia="zh-CN"/>
        </w:rPr>
        <w:t>Mann-Whitney U</w:t>
      </w:r>
      <w:r>
        <w:rPr>
          <w:lang w:eastAsia="zh-CN"/>
        </w:rPr>
        <w:t>（</w:t>
      </w:r>
      <w:r>
        <w:rPr>
          <w:lang w:eastAsia="zh-CN"/>
        </w:rPr>
        <w:t>MWU</w:t>
      </w:r>
      <w:r>
        <w:rPr>
          <w:lang w:eastAsia="zh-CN"/>
        </w:rPr>
        <w:t>）测试的联合方法来筛选</w:t>
      </w:r>
      <w:r>
        <w:rPr>
          <w:lang w:eastAsia="zh-CN"/>
        </w:rPr>
        <w:t>Top</w:t>
      </w:r>
      <w:r>
        <w:rPr>
          <w:lang w:eastAsia="zh-CN"/>
        </w:rPr>
        <w:t>代谢物</w:t>
      </w:r>
      <w:r>
        <w:rPr>
          <w:vertAlign w:val="superscript"/>
          <w:lang w:eastAsia="zh-CN"/>
        </w:rPr>
        <w:t>[46]</w:t>
      </w:r>
      <w:r>
        <w:rPr>
          <w:lang w:eastAsia="zh-CN"/>
        </w:rPr>
        <w:t>。当我们将</w:t>
      </w:r>
      <w:r>
        <w:rPr>
          <w:lang w:eastAsia="zh-CN"/>
        </w:rPr>
        <w:t>MCnebula</w:t>
      </w:r>
      <w:r>
        <w:rPr>
          <w:lang w:eastAsia="zh-CN"/>
        </w:rPr>
        <w:t>中集成的</w:t>
      </w:r>
      <w:r>
        <w:rPr>
          <w:lang w:eastAsia="zh-CN"/>
        </w:rPr>
        <w:t xml:space="preserve"> ‘Binary comparison’ </w:t>
      </w:r>
      <w:r>
        <w:rPr>
          <w:lang w:eastAsia="zh-CN"/>
        </w:rPr>
        <w:t>方法得到的</w:t>
      </w:r>
      <w:r>
        <w:rPr>
          <w:lang w:eastAsia="zh-CN"/>
        </w:rPr>
        <w:t>50</w:t>
      </w:r>
      <w:r>
        <w:rPr>
          <w:lang w:eastAsia="zh-CN"/>
        </w:rPr>
        <w:t>个顶级</w:t>
      </w:r>
      <w:r>
        <w:rPr>
          <w:lang w:eastAsia="zh-CN"/>
        </w:rPr>
        <w:t xml:space="preserve"> ‘Features’ </w:t>
      </w:r>
      <w:r>
        <w:rPr>
          <w:lang w:eastAsia="zh-CN"/>
        </w:rPr>
        <w:t>与</w:t>
      </w:r>
      <w:r>
        <w:rPr>
          <w:lang w:eastAsia="zh-CN"/>
        </w:rPr>
        <w:t>W</w:t>
      </w:r>
      <w:r>
        <w:rPr>
          <w:lang w:eastAsia="zh-CN"/>
        </w:rPr>
        <w:t>等人的联合方法得到的前</w:t>
      </w:r>
      <w:r>
        <w:rPr>
          <w:lang w:eastAsia="zh-CN"/>
        </w:rPr>
        <w:t>50</w:t>
      </w:r>
      <w:r>
        <w:rPr>
          <w:lang w:eastAsia="zh-CN"/>
        </w:rPr>
        <w:t>个代谢物（</w:t>
      </w:r>
      <w:r>
        <w:rPr>
          <w:lang w:eastAsia="zh-CN"/>
        </w:rPr>
        <w:t>EFS</w:t>
      </w:r>
      <w:r>
        <w:rPr>
          <w:lang w:eastAsia="zh-CN"/>
        </w:rPr>
        <w:t>的前</w:t>
      </w:r>
      <w:r>
        <w:rPr>
          <w:lang w:eastAsia="zh-CN"/>
        </w:rPr>
        <w:t>50</w:t>
      </w:r>
      <w:r>
        <w:rPr>
          <w:lang w:eastAsia="zh-CN"/>
        </w:rPr>
        <w:t>个和</w:t>
      </w:r>
      <w:r>
        <w:rPr>
          <w:lang w:eastAsia="zh-CN"/>
        </w:rPr>
        <w:t>MWU</w:t>
      </w:r>
      <w:r>
        <w:rPr>
          <w:lang w:eastAsia="zh-CN"/>
        </w:rPr>
        <w:t>的前</w:t>
      </w:r>
      <w:r>
        <w:rPr>
          <w:lang w:eastAsia="zh-CN"/>
        </w:rPr>
        <w:t>50</w:t>
      </w:r>
      <w:r>
        <w:rPr>
          <w:lang w:eastAsia="zh-CN"/>
        </w:rPr>
        <w:t>个）进行比较时，共筛选出</w:t>
      </w:r>
      <w:r>
        <w:rPr>
          <w:lang w:eastAsia="zh-CN"/>
        </w:rPr>
        <w:t>37</w:t>
      </w:r>
      <w:r>
        <w:rPr>
          <w:lang w:eastAsia="zh-CN"/>
        </w:rPr>
        <w:t>个重叠的代谢物，包括参考研究中的关键代谢物</w:t>
      </w:r>
      <w:r>
        <w:rPr>
          <w:lang w:eastAsia="zh-CN"/>
        </w:rPr>
        <w:t>L-Thyroxine</w:t>
      </w:r>
      <w:r>
        <w:rPr>
          <w:lang w:eastAsia="zh-CN"/>
        </w:rPr>
        <w:t>。根据</w:t>
      </w:r>
      <w:r>
        <w:rPr>
          <w:lang w:eastAsia="zh-CN"/>
        </w:rPr>
        <w:t xml:space="preserve"> ‘Features’ </w:t>
      </w:r>
      <w:r>
        <w:rPr>
          <w:lang w:eastAsia="zh-CN"/>
        </w:rPr>
        <w:t>选择算法，</w:t>
      </w:r>
      <w:r>
        <w:rPr>
          <w:lang w:eastAsia="zh-CN"/>
        </w:rPr>
        <w:t>Top</w:t>
      </w:r>
      <w:proofErr w:type="gramStart"/>
      <w:r>
        <w:rPr>
          <w:lang w:eastAsia="zh-CN"/>
        </w:rPr>
        <w:t>’</w:t>
      </w:r>
      <w:proofErr w:type="gramEnd"/>
      <w:r>
        <w:rPr>
          <w:lang w:eastAsia="zh-CN"/>
        </w:rPr>
        <w:t xml:space="preserve"> Features</w:t>
      </w:r>
      <w:proofErr w:type="gramStart"/>
      <w:r>
        <w:rPr>
          <w:lang w:eastAsia="zh-CN"/>
        </w:rPr>
        <w:t>’</w:t>
      </w:r>
      <w:proofErr w:type="gramEnd"/>
      <w:r>
        <w:rPr>
          <w:lang w:eastAsia="zh-CN"/>
        </w:rPr>
        <w:t xml:space="preserve"> </w:t>
      </w:r>
      <w:r>
        <w:rPr>
          <w:lang w:eastAsia="zh-CN"/>
        </w:rPr>
        <w:t>通常是不同的。除了一致的部分，</w:t>
      </w:r>
      <w:r>
        <w:rPr>
          <w:lang w:eastAsia="zh-CN"/>
        </w:rPr>
        <w:t>MCnebula</w:t>
      </w:r>
      <w:r>
        <w:rPr>
          <w:lang w:eastAsia="zh-CN"/>
        </w:rPr>
        <w:t>还揭示了与</w:t>
      </w:r>
      <w:r>
        <w:rPr>
          <w:lang w:eastAsia="zh-CN"/>
        </w:rPr>
        <w:t>SaB</w:t>
      </w:r>
      <w:r>
        <w:rPr>
          <w:lang w:eastAsia="zh-CN"/>
        </w:rPr>
        <w:t>疾病相关的其他化学类别的结果。我们发现了额外的化学类，即</w:t>
      </w:r>
      <w:r>
        <w:rPr>
          <w:lang w:eastAsia="zh-CN"/>
        </w:rPr>
        <w:t xml:space="preserve"> ‘Lysophosphatidylcholines’ </w:t>
      </w:r>
      <w:r>
        <w:rPr>
          <w:lang w:eastAsia="zh-CN"/>
        </w:rPr>
        <w:t>（</w:t>
      </w:r>
      <w:r>
        <w:rPr>
          <w:lang w:eastAsia="zh-CN"/>
        </w:rPr>
        <w:t>LPCs</w:t>
      </w:r>
      <w:r>
        <w:rPr>
          <w:lang w:eastAsia="zh-CN"/>
        </w:rPr>
        <w:t>）和</w:t>
      </w:r>
      <w:r>
        <w:rPr>
          <w:lang w:eastAsia="zh-CN"/>
        </w:rPr>
        <w:t xml:space="preserve"> ‘Bile acids, alcohols and derivatives’ </w:t>
      </w:r>
      <w:r>
        <w:rPr>
          <w:lang w:eastAsia="zh-CN"/>
        </w:rPr>
        <w:t>（</w:t>
      </w:r>
      <w:r>
        <w:rPr>
          <w:lang w:eastAsia="zh-CN"/>
        </w:rPr>
        <w:t>BAs</w:t>
      </w:r>
      <w:r>
        <w:rPr>
          <w:lang w:eastAsia="zh-CN"/>
        </w:rPr>
        <w:t>），这在</w:t>
      </w:r>
      <w:r>
        <w:rPr>
          <w:lang w:eastAsia="zh-CN"/>
        </w:rPr>
        <w:t>Wozniak</w:t>
      </w:r>
      <w:r>
        <w:rPr>
          <w:lang w:eastAsia="zh-CN"/>
        </w:rPr>
        <w:t>等人的研究中没有涉及。事实上，</w:t>
      </w:r>
      <w:r>
        <w:rPr>
          <w:lang w:eastAsia="zh-CN"/>
        </w:rPr>
        <w:t>LPCs</w:t>
      </w:r>
      <w:r>
        <w:rPr>
          <w:lang w:eastAsia="zh-CN"/>
        </w:rPr>
        <w:t>在炎症和动脉粥样硬化发展的背景下已被广泛调查</w:t>
      </w:r>
      <w:r>
        <w:rPr>
          <w:vertAlign w:val="superscript"/>
          <w:lang w:eastAsia="zh-CN"/>
        </w:rPr>
        <w:t>[54,53,51]</w:t>
      </w:r>
      <w:r>
        <w:rPr>
          <w:lang w:eastAsia="zh-CN"/>
        </w:rPr>
        <w:t>。在最近的一篇综述中</w:t>
      </w:r>
      <w:r>
        <w:rPr>
          <w:vertAlign w:val="superscript"/>
          <w:lang w:eastAsia="zh-CN"/>
        </w:rPr>
        <w:t>[53]</w:t>
      </w:r>
      <w:r>
        <w:rPr>
          <w:lang w:eastAsia="zh-CN"/>
        </w:rPr>
        <w:t>，充分描述了</w:t>
      </w:r>
      <w:r>
        <w:rPr>
          <w:lang w:eastAsia="zh-CN"/>
        </w:rPr>
        <w:t>LPCs</w:t>
      </w:r>
      <w:r>
        <w:rPr>
          <w:lang w:eastAsia="zh-CN"/>
        </w:rPr>
        <w:t>在血管炎症中的复杂作用，涉及与环境相关</w:t>
      </w:r>
      <w:proofErr w:type="gramStart"/>
      <w:r>
        <w:rPr>
          <w:lang w:eastAsia="zh-CN"/>
        </w:rPr>
        <w:t>的促炎或</w:t>
      </w:r>
      <w:proofErr w:type="gramEnd"/>
      <w:r>
        <w:rPr>
          <w:lang w:eastAsia="zh-CN"/>
        </w:rPr>
        <w:t>抗炎作用，对先天免疫细胞和适应性免疫系统的影响等。</w:t>
      </w:r>
      <w:r>
        <w:rPr>
          <w:lang w:eastAsia="zh-CN"/>
        </w:rPr>
        <w:t>LPCs</w:t>
      </w:r>
      <w:r>
        <w:rPr>
          <w:lang w:eastAsia="zh-CN"/>
        </w:rPr>
        <w:t>水平的下降与一系列死亡风险增加的疾病有关</w:t>
      </w:r>
      <w:r>
        <w:rPr>
          <w:vertAlign w:val="superscript"/>
          <w:lang w:eastAsia="zh-CN"/>
        </w:rPr>
        <w:t>[51]</w:t>
      </w:r>
      <w:r>
        <w:rPr>
          <w:lang w:eastAsia="zh-CN"/>
        </w:rPr>
        <w:t>。研究表明，血液中</w:t>
      </w:r>
      <w:r>
        <w:rPr>
          <w:lang w:eastAsia="zh-CN"/>
        </w:rPr>
        <w:t>LPCs</w:t>
      </w:r>
      <w:r>
        <w:rPr>
          <w:lang w:eastAsia="zh-CN"/>
        </w:rPr>
        <w:t>的浓度与严重的败血症或脓毒症休克有一定的相关性</w:t>
      </w:r>
      <w:r>
        <w:rPr>
          <w:vertAlign w:val="superscript"/>
          <w:lang w:eastAsia="zh-CN"/>
        </w:rPr>
        <w:t>[54]</w:t>
      </w:r>
      <w:r>
        <w:rPr>
          <w:lang w:eastAsia="zh-CN"/>
        </w:rPr>
        <w:t>。据报道，</w:t>
      </w:r>
      <w:r>
        <w:rPr>
          <w:lang w:eastAsia="zh-CN"/>
        </w:rPr>
        <w:t>LPCs</w:t>
      </w:r>
      <w:r>
        <w:rPr>
          <w:lang w:eastAsia="zh-CN"/>
        </w:rPr>
        <w:t>与脓毒症患者的死亡率成反比</w:t>
      </w:r>
      <w:r>
        <w:rPr>
          <w:vertAlign w:val="superscript"/>
          <w:lang w:eastAsia="zh-CN"/>
        </w:rPr>
        <w:t>[55]</w:t>
      </w:r>
      <w:r>
        <w:rPr>
          <w:lang w:eastAsia="zh-CN"/>
        </w:rPr>
        <w:t>。</w:t>
      </w:r>
      <w:r>
        <w:rPr>
          <w:lang w:eastAsia="zh-CN"/>
        </w:rPr>
        <w:t>BAs</w:t>
      </w:r>
      <w:r>
        <w:rPr>
          <w:lang w:eastAsia="zh-CN"/>
        </w:rPr>
        <w:t>的紊乱意味着肝脏功能紊乱和肠道微营养平衡的失衡</w:t>
      </w:r>
      <w:r>
        <w:rPr>
          <w:vertAlign w:val="superscript"/>
          <w:lang w:eastAsia="zh-CN"/>
        </w:rPr>
        <w:t>[56]</w:t>
      </w:r>
      <w:r>
        <w:rPr>
          <w:lang w:eastAsia="zh-CN"/>
        </w:rPr>
        <w:t>。在</w:t>
      </w:r>
      <w:r>
        <w:rPr>
          <w:lang w:eastAsia="zh-CN"/>
        </w:rPr>
        <w:t>BAs</w:t>
      </w:r>
      <w:r>
        <w:rPr>
          <w:lang w:eastAsia="zh-CN"/>
        </w:rPr>
        <w:t>的</w:t>
      </w:r>
      <w:r>
        <w:rPr>
          <w:lang w:eastAsia="zh-CN"/>
        </w:rPr>
        <w:t>Child-Nebulae</w:t>
      </w:r>
      <w:r>
        <w:rPr>
          <w:lang w:eastAsia="zh-CN"/>
        </w:rPr>
        <w:t>中发现的</w:t>
      </w:r>
      <w:r>
        <w:rPr>
          <w:lang w:eastAsia="zh-CN"/>
        </w:rPr>
        <w:t>BAs</w:t>
      </w:r>
      <w:r>
        <w:rPr>
          <w:lang w:eastAsia="zh-CN"/>
        </w:rPr>
        <w:t>的化学多样性，由肠道微生物组决定，并允许对宿主的适应性反应进行复杂的调节。在我们的研究中，</w:t>
      </w:r>
      <w:r>
        <w:rPr>
          <w:lang w:eastAsia="zh-CN"/>
        </w:rPr>
        <w:t>BAs</w:t>
      </w:r>
      <w:r>
        <w:rPr>
          <w:lang w:eastAsia="zh-CN"/>
        </w:rPr>
        <w:t>的水平与</w:t>
      </w:r>
      <w:r>
        <w:rPr>
          <w:lang w:eastAsia="zh-CN"/>
        </w:rPr>
        <w:t>SaB</w:t>
      </w:r>
      <w:r>
        <w:rPr>
          <w:lang w:eastAsia="zh-CN"/>
        </w:rPr>
        <w:t>感染的相关性比</w:t>
      </w:r>
      <w:r>
        <w:rPr>
          <w:lang w:eastAsia="zh-CN"/>
        </w:rPr>
        <w:t>ACs</w:t>
      </w:r>
      <w:r>
        <w:rPr>
          <w:lang w:eastAsia="zh-CN"/>
        </w:rPr>
        <w:t>高。</w:t>
      </w:r>
      <w:r>
        <w:rPr>
          <w:lang w:eastAsia="zh-CN"/>
        </w:rPr>
        <w:t>LPCs</w:t>
      </w:r>
      <w:r>
        <w:rPr>
          <w:lang w:eastAsia="zh-CN"/>
        </w:rPr>
        <w:t>水平的下降表明了</w:t>
      </w:r>
      <w:r>
        <w:rPr>
          <w:lang w:eastAsia="zh-CN"/>
        </w:rPr>
        <w:t>SaB</w:t>
      </w:r>
      <w:r>
        <w:rPr>
          <w:lang w:eastAsia="zh-CN"/>
        </w:rPr>
        <w:t>感染的死亡风险。从</w:t>
      </w:r>
      <w:r>
        <w:rPr>
          <w:lang w:eastAsia="zh-CN"/>
        </w:rPr>
        <w:t>LPCs</w:t>
      </w:r>
      <w:r>
        <w:rPr>
          <w:lang w:eastAsia="zh-CN"/>
        </w:rPr>
        <w:t>到</w:t>
      </w:r>
      <w:r>
        <w:rPr>
          <w:lang w:eastAsia="zh-CN"/>
        </w:rPr>
        <w:t>BAs</w:t>
      </w:r>
      <w:r>
        <w:rPr>
          <w:lang w:eastAsia="zh-CN"/>
        </w:rPr>
        <w:t>，类固醇相关的类别，</w:t>
      </w:r>
      <w:r>
        <w:rPr>
          <w:lang w:eastAsia="zh-CN"/>
        </w:rPr>
        <w:t>‘Lineolic acids and derivatives’</w:t>
      </w:r>
      <w:r>
        <w:rPr>
          <w:lang w:eastAsia="zh-CN"/>
        </w:rPr>
        <w:t>，以及其他脂肪酸相关的类别，表明肝脏在</w:t>
      </w:r>
      <w:r>
        <w:rPr>
          <w:lang w:eastAsia="zh-CN"/>
        </w:rPr>
        <w:t>SaB</w:t>
      </w:r>
      <w:r>
        <w:rPr>
          <w:lang w:eastAsia="zh-CN"/>
        </w:rPr>
        <w:t>感染和死亡中起着核心作用。肝脏</w:t>
      </w:r>
      <w:r>
        <w:rPr>
          <w:lang w:eastAsia="zh-CN"/>
        </w:rPr>
        <w:t>X</w:t>
      </w:r>
      <w:r>
        <w:rPr>
          <w:lang w:eastAsia="zh-CN"/>
        </w:rPr>
        <w:t>受体（</w:t>
      </w:r>
      <w:r>
        <w:rPr>
          <w:lang w:eastAsia="zh-CN"/>
        </w:rPr>
        <w:t>LXRs</w:t>
      </w:r>
      <w:r>
        <w:rPr>
          <w:lang w:eastAsia="zh-CN"/>
        </w:rPr>
        <w:t>）在脂质代谢的转录控制中起着关键作用</w:t>
      </w:r>
      <w:r>
        <w:rPr>
          <w:vertAlign w:val="superscript"/>
          <w:lang w:eastAsia="zh-CN"/>
        </w:rPr>
        <w:t>[57]</w:t>
      </w:r>
      <w:r>
        <w:rPr>
          <w:lang w:eastAsia="zh-CN"/>
        </w:rPr>
        <w:t>。</w:t>
      </w:r>
      <w:r>
        <w:rPr>
          <w:lang w:eastAsia="zh-CN"/>
        </w:rPr>
        <w:t>LXRs</w:t>
      </w:r>
      <w:r>
        <w:rPr>
          <w:lang w:eastAsia="zh-CN"/>
        </w:rPr>
        <w:t>通过激活溶血磷脂酰胆碱酰基转移酶</w:t>
      </w:r>
      <w:r>
        <w:rPr>
          <w:lang w:eastAsia="zh-CN"/>
        </w:rPr>
        <w:t>3</w:t>
      </w:r>
      <w:r>
        <w:rPr>
          <w:lang w:eastAsia="zh-CN"/>
        </w:rPr>
        <w:t>（</w:t>
      </w:r>
      <w:r>
        <w:rPr>
          <w:lang w:eastAsia="zh-CN"/>
        </w:rPr>
        <w:t xml:space="preserve"> ‘lysophosphatidylcholine acyltransferase 3’</w:t>
      </w:r>
      <w:r>
        <w:rPr>
          <w:lang w:eastAsia="zh-CN"/>
        </w:rPr>
        <w:t>，</w:t>
      </w:r>
      <w:r>
        <w:rPr>
          <w:lang w:eastAsia="zh-CN"/>
        </w:rPr>
        <w:t>LPCAT3</w:t>
      </w:r>
      <w:r>
        <w:rPr>
          <w:lang w:eastAsia="zh-CN"/>
        </w:rPr>
        <w:t>）来调节膜磷脂（</w:t>
      </w:r>
      <w:r>
        <w:rPr>
          <w:lang w:eastAsia="zh-CN"/>
        </w:rPr>
        <w:t>Membrane phospholipid</w:t>
      </w:r>
      <w:r>
        <w:rPr>
          <w:lang w:eastAsia="zh-CN"/>
        </w:rPr>
        <w:t>）组成，这与</w:t>
      </w:r>
      <w:r>
        <w:rPr>
          <w:lang w:eastAsia="zh-CN"/>
        </w:rPr>
        <w:t>LPCs</w:t>
      </w:r>
      <w:r>
        <w:rPr>
          <w:lang w:eastAsia="zh-CN"/>
        </w:rPr>
        <w:t>直接相关</w:t>
      </w:r>
      <w:r>
        <w:rPr>
          <w:vertAlign w:val="superscript"/>
          <w:lang w:eastAsia="zh-CN"/>
        </w:rPr>
        <w:t>[58]</w:t>
      </w:r>
      <w:r>
        <w:rPr>
          <w:lang w:eastAsia="zh-CN"/>
        </w:rPr>
        <w:t>。上述化学类显示出与</w:t>
      </w:r>
      <w:r>
        <w:rPr>
          <w:lang w:eastAsia="zh-CN"/>
        </w:rPr>
        <w:t>LXRs</w:t>
      </w:r>
      <w:r>
        <w:rPr>
          <w:lang w:eastAsia="zh-CN"/>
        </w:rPr>
        <w:t>的相关性</w:t>
      </w:r>
      <w:r>
        <w:rPr>
          <w:vertAlign w:val="superscript"/>
          <w:lang w:eastAsia="zh-CN"/>
        </w:rPr>
        <w:t>[57]</w:t>
      </w:r>
      <w:r>
        <w:rPr>
          <w:lang w:eastAsia="zh-CN"/>
        </w:rPr>
        <w:t>。</w:t>
      </w:r>
      <w:bookmarkEnd w:id="162"/>
    </w:p>
    <w:p w:rsidR="00EC5BB5" w:rsidRDefault="00CA0BDE">
      <w:pPr>
        <w:pStyle w:val="1"/>
        <w:rPr>
          <w:lang w:eastAsia="zh-CN"/>
        </w:rPr>
      </w:pPr>
      <w:bookmarkStart w:id="163" w:name="第四部分-mcnebula分析炮制中药"/>
      <w:bookmarkStart w:id="164" w:name="_Toc60"/>
      <w:r>
        <w:rPr>
          <w:lang w:eastAsia="zh-CN"/>
        </w:rPr>
        <w:lastRenderedPageBreak/>
        <w:t>第四部分</w:t>
      </w:r>
      <w:r>
        <w:rPr>
          <w:lang w:eastAsia="zh-CN"/>
        </w:rPr>
        <w:t xml:space="preserve"> </w:t>
      </w:r>
      <w:ins w:id="165" w:author="dell" w:date="2023-03-20T09:13:00Z">
        <w:r>
          <w:rPr>
            <w:lang w:eastAsia="zh-CN"/>
          </w:rPr>
          <w:t>基于</w:t>
        </w:r>
      </w:ins>
      <w:r>
        <w:rPr>
          <w:lang w:eastAsia="zh-CN"/>
        </w:rPr>
        <w:t>MCnebula</w:t>
      </w:r>
      <w:ins w:id="166" w:author="dell" w:date="2023-03-20T09:13:00Z">
        <w:r>
          <w:rPr>
            <w:lang w:eastAsia="zh-CN"/>
          </w:rPr>
          <w:t>策略</w:t>
        </w:r>
      </w:ins>
      <w:ins w:id="167" w:author="dell" w:date="2023-03-20T09:14:00Z">
        <w:r>
          <w:rPr>
            <w:rFonts w:hint="eastAsia"/>
            <w:lang w:eastAsia="zh-CN"/>
          </w:rPr>
          <w:t>分析</w:t>
        </w:r>
      </w:ins>
      <w:ins w:id="168" w:author="dell" w:date="2023-03-20T09:13:00Z">
        <w:r>
          <w:rPr>
            <w:lang w:eastAsia="zh-CN"/>
          </w:rPr>
          <w:t>杜仲炮制前后的成分变化</w:t>
        </w:r>
      </w:ins>
      <w:del w:id="169" w:author="dell" w:date="2023-03-20T09:13:00Z">
        <w:r w:rsidDel="00CA0BDE">
          <w:rPr>
            <w:lang w:eastAsia="zh-CN"/>
          </w:rPr>
          <w:delText>分析炮制中药</w:delText>
        </w:r>
      </w:del>
      <w:bookmarkEnd w:id="163"/>
      <w:bookmarkEnd w:id="164"/>
    </w:p>
    <w:p w:rsidR="00EC5BB5" w:rsidRDefault="00CA0BDE">
      <w:pPr>
        <w:pStyle w:val="1"/>
        <w:rPr>
          <w:lang w:eastAsia="zh-CN"/>
        </w:rPr>
      </w:pPr>
      <w:bookmarkStart w:id="170" w:name="_Toc61"/>
      <w:bookmarkStart w:id="171" w:name="一材料与方法-3"/>
      <w:r>
        <w:rPr>
          <w:lang w:eastAsia="zh-CN"/>
        </w:rPr>
        <w:t>一、材料与方法</w:t>
      </w:r>
      <w:bookmarkEnd w:id="170"/>
    </w:p>
    <w:p w:rsidR="00EC5BB5" w:rsidRDefault="00CA0BDE">
      <w:pPr>
        <w:pStyle w:val="2"/>
        <w:rPr>
          <w:lang w:eastAsia="zh-CN"/>
        </w:rPr>
      </w:pPr>
      <w:bookmarkStart w:id="172" w:name="_Toc62"/>
      <w:bookmarkStart w:id="173" w:name="一实验材料-3"/>
      <w:r>
        <w:rPr>
          <w:lang w:eastAsia="zh-CN"/>
        </w:rPr>
        <w:t>（一）实验材料</w:t>
      </w:r>
      <w:bookmarkEnd w:id="172"/>
    </w:p>
    <w:p w:rsidR="00EC5BB5" w:rsidRDefault="00CA0BDE">
      <w:pPr>
        <w:pStyle w:val="FirstParagraph"/>
        <w:rPr>
          <w:lang w:eastAsia="zh-CN"/>
        </w:rPr>
      </w:pPr>
      <w:r>
        <w:rPr>
          <w:lang w:eastAsia="zh-CN"/>
        </w:rPr>
        <w:t>杜仲（</w:t>
      </w:r>
      <w:r>
        <w:rPr>
          <w:i/>
          <w:iCs/>
          <w:lang w:eastAsia="zh-CN"/>
        </w:rPr>
        <w:t>E. ulmoides</w:t>
      </w:r>
      <w:r>
        <w:rPr>
          <w:lang w:eastAsia="zh-CN"/>
        </w:rPr>
        <w:t>）干树皮来自浙江佐力药业股份有限公司。</w:t>
      </w:r>
      <w:bookmarkEnd w:id="173"/>
    </w:p>
    <w:p w:rsidR="00EC5BB5" w:rsidRDefault="00CA0BDE">
      <w:pPr>
        <w:pStyle w:val="2"/>
        <w:rPr>
          <w:lang w:eastAsia="zh-CN"/>
        </w:rPr>
      </w:pPr>
      <w:bookmarkStart w:id="174" w:name="_Toc63"/>
      <w:bookmarkStart w:id="175" w:name="二实验方法-3"/>
      <w:r>
        <w:rPr>
          <w:lang w:eastAsia="zh-CN"/>
        </w:rPr>
        <w:t>（二）实验方法</w:t>
      </w:r>
      <w:bookmarkEnd w:id="174"/>
    </w:p>
    <w:p w:rsidR="00EC5BB5" w:rsidRDefault="00CA0BDE">
      <w:pPr>
        <w:pStyle w:val="3"/>
        <w:rPr>
          <w:lang w:eastAsia="zh-CN"/>
        </w:rPr>
      </w:pPr>
      <w:bookmarkStart w:id="176" w:name="_Toc64"/>
      <w:bookmarkStart w:id="177" w:name="制备炮制前后的杜仲"/>
      <w:r>
        <w:rPr>
          <w:lang w:eastAsia="zh-CN"/>
        </w:rPr>
        <w:t xml:space="preserve">1. </w:t>
      </w:r>
      <w:r>
        <w:rPr>
          <w:lang w:eastAsia="zh-CN"/>
        </w:rPr>
        <w:t>制备炮制前后的杜仲</w:t>
      </w:r>
      <w:bookmarkEnd w:id="176"/>
    </w:p>
    <w:p w:rsidR="00EC5BB5" w:rsidRDefault="00CA0BDE">
      <w:pPr>
        <w:pStyle w:val="FirstParagraph"/>
        <w:rPr>
          <w:lang w:eastAsia="zh-CN"/>
        </w:rPr>
      </w:pPr>
      <w:r>
        <w:rPr>
          <w:lang w:eastAsia="zh-CN"/>
        </w:rPr>
        <w:t xml:space="preserve">   </w:t>
      </w:r>
      <w:r>
        <w:rPr>
          <w:lang w:eastAsia="zh-CN"/>
        </w:rPr>
        <w:t>生杜仲和盐杜仲的样品制备方法如下。（</w:t>
      </w:r>
      <w:r>
        <w:rPr>
          <w:lang w:eastAsia="zh-CN"/>
        </w:rPr>
        <w:t>1</w:t>
      </w:r>
      <w:r>
        <w:rPr>
          <w:lang w:eastAsia="zh-CN"/>
        </w:rPr>
        <w:t>）</w:t>
      </w:r>
      <w:r>
        <w:rPr>
          <w:lang w:eastAsia="zh-CN"/>
        </w:rPr>
        <w:t xml:space="preserve"> </w:t>
      </w:r>
      <w:r>
        <w:rPr>
          <w:lang w:eastAsia="zh-CN"/>
        </w:rPr>
        <w:t>生杜仲。取</w:t>
      </w:r>
      <w:r>
        <w:rPr>
          <w:i/>
          <w:iCs/>
          <w:lang w:eastAsia="zh-CN"/>
        </w:rPr>
        <w:t>E. ulmoides</w:t>
      </w:r>
      <w:r>
        <w:rPr>
          <w:lang w:eastAsia="zh-CN"/>
        </w:rPr>
        <w:t>干树皮的碎片或块状物，将其打成粉末，通过</w:t>
      </w:r>
      <w:r>
        <w:rPr>
          <w:lang w:eastAsia="zh-CN"/>
        </w:rPr>
        <w:t>80</w:t>
      </w:r>
      <w:r>
        <w:rPr>
          <w:lang w:eastAsia="zh-CN"/>
        </w:rPr>
        <w:t>目筛子以备进一步处理。（</w:t>
      </w:r>
      <w:r>
        <w:rPr>
          <w:lang w:eastAsia="zh-CN"/>
        </w:rPr>
        <w:t>2</w:t>
      </w:r>
      <w:r>
        <w:rPr>
          <w:lang w:eastAsia="zh-CN"/>
        </w:rPr>
        <w:t>）</w:t>
      </w:r>
      <w:r>
        <w:rPr>
          <w:lang w:eastAsia="zh-CN"/>
        </w:rPr>
        <w:t xml:space="preserve"> </w:t>
      </w:r>
      <w:r>
        <w:rPr>
          <w:lang w:eastAsia="zh-CN"/>
        </w:rPr>
        <w:t>盐杜仲。将</w:t>
      </w:r>
      <w:r>
        <w:rPr>
          <w:i/>
          <w:iCs/>
          <w:lang w:eastAsia="zh-CN"/>
        </w:rPr>
        <w:t>E. ulmoides</w:t>
      </w:r>
      <w:r>
        <w:rPr>
          <w:lang w:eastAsia="zh-CN"/>
        </w:rPr>
        <w:t>干树皮的丝或块用盐水（盐的用量为</w:t>
      </w:r>
      <w:r>
        <w:rPr>
          <w:i/>
          <w:iCs/>
          <w:lang w:eastAsia="zh-CN"/>
        </w:rPr>
        <w:t>E. ulmoides</w:t>
      </w:r>
      <w:r>
        <w:rPr>
          <w:lang w:eastAsia="zh-CN"/>
        </w:rPr>
        <w:t>的</w:t>
      </w:r>
      <w:r>
        <w:rPr>
          <w:lang w:eastAsia="zh-CN"/>
        </w:rPr>
        <w:t>2%</w:t>
      </w:r>
      <w:r>
        <w:rPr>
          <w:lang w:eastAsia="zh-CN"/>
        </w:rPr>
        <w:t>，加</w:t>
      </w:r>
      <w:r>
        <w:rPr>
          <w:lang w:eastAsia="zh-CN"/>
        </w:rPr>
        <w:t>10</w:t>
      </w:r>
      <w:r>
        <w:rPr>
          <w:lang w:eastAsia="zh-CN"/>
        </w:rPr>
        <w:t>倍水溶解）均匀喷洒，并在密闭</w:t>
      </w:r>
      <w:proofErr w:type="gramStart"/>
      <w:r>
        <w:rPr>
          <w:lang w:eastAsia="zh-CN"/>
        </w:rPr>
        <w:t>状态下闷</w:t>
      </w:r>
      <w:proofErr w:type="gramEnd"/>
      <w:r>
        <w:rPr>
          <w:lang w:eastAsia="zh-CN"/>
        </w:rPr>
        <w:t>30 min</w:t>
      </w:r>
      <w:r>
        <w:rPr>
          <w:lang w:eastAsia="zh-CN"/>
        </w:rPr>
        <w:t>；然后，将树皮在</w:t>
      </w:r>
      <w:r>
        <w:rPr>
          <w:lang w:eastAsia="zh-CN"/>
        </w:rPr>
        <w:t xml:space="preserve">60℃ </w:t>
      </w:r>
      <w:r>
        <w:rPr>
          <w:lang w:eastAsia="zh-CN"/>
        </w:rPr>
        <w:t>的烤箱中烘干，接着在</w:t>
      </w:r>
      <w:r>
        <w:rPr>
          <w:lang w:eastAsia="zh-CN"/>
        </w:rPr>
        <w:t xml:space="preserve">140℃ </w:t>
      </w:r>
      <w:r>
        <w:rPr>
          <w:lang w:eastAsia="zh-CN"/>
        </w:rPr>
        <w:t>下烘烤</w:t>
      </w:r>
      <w:r>
        <w:rPr>
          <w:lang w:eastAsia="zh-CN"/>
        </w:rPr>
        <w:t>60 min</w:t>
      </w:r>
      <w:r>
        <w:rPr>
          <w:lang w:eastAsia="zh-CN"/>
        </w:rPr>
        <w:t>；最后，将烘烤过的树皮打成粉末，通过</w:t>
      </w:r>
      <w:r>
        <w:rPr>
          <w:lang w:eastAsia="zh-CN"/>
        </w:rPr>
        <w:t>80</w:t>
      </w:r>
      <w:r>
        <w:rPr>
          <w:lang w:eastAsia="zh-CN"/>
        </w:rPr>
        <w:t>目筛子进行以备进一步加工。</w:t>
      </w:r>
      <w:bookmarkEnd w:id="177"/>
    </w:p>
    <w:p w:rsidR="00EC5BB5" w:rsidRDefault="00CA0BDE">
      <w:pPr>
        <w:pStyle w:val="3"/>
        <w:rPr>
          <w:lang w:eastAsia="zh-CN"/>
        </w:rPr>
      </w:pPr>
      <w:bookmarkStart w:id="178" w:name="_Toc65"/>
      <w:bookmarkStart w:id="179" w:name="制备lc-ms的杜仲样品"/>
      <w:r>
        <w:rPr>
          <w:lang w:eastAsia="zh-CN"/>
        </w:rPr>
        <w:t xml:space="preserve">2. </w:t>
      </w:r>
      <w:r>
        <w:rPr>
          <w:lang w:eastAsia="zh-CN"/>
        </w:rPr>
        <w:t>制备</w:t>
      </w:r>
      <w:r>
        <w:rPr>
          <w:lang w:eastAsia="zh-CN"/>
        </w:rPr>
        <w:t>LC-MS</w:t>
      </w:r>
      <w:r>
        <w:rPr>
          <w:lang w:eastAsia="zh-CN"/>
        </w:rPr>
        <w:t>的杜仲样品</w:t>
      </w:r>
      <w:bookmarkEnd w:id="178"/>
    </w:p>
    <w:p w:rsidR="00EC5BB5" w:rsidRDefault="00CA0BDE">
      <w:pPr>
        <w:pStyle w:val="FirstParagraph"/>
        <w:rPr>
          <w:lang w:eastAsia="zh-CN"/>
        </w:rPr>
      </w:pPr>
      <w:r>
        <w:rPr>
          <w:lang w:eastAsia="zh-CN"/>
        </w:rPr>
        <w:t xml:space="preserve">   </w:t>
      </w:r>
      <w:r>
        <w:rPr>
          <w:lang w:eastAsia="zh-CN"/>
        </w:rPr>
        <w:t>分别称取</w:t>
      </w:r>
      <w:r>
        <w:rPr>
          <w:lang w:eastAsia="zh-CN"/>
        </w:rPr>
        <w:t>2 g</w:t>
      </w:r>
      <w:r>
        <w:rPr>
          <w:lang w:eastAsia="zh-CN"/>
        </w:rPr>
        <w:t>生杜仲粉和盐杜仲粉，加入</w:t>
      </w:r>
      <w:r>
        <w:rPr>
          <w:lang w:eastAsia="zh-CN"/>
        </w:rPr>
        <w:t>50 ml</w:t>
      </w:r>
      <w:r>
        <w:rPr>
          <w:lang w:eastAsia="zh-CN"/>
        </w:rPr>
        <w:t>甲醇</w:t>
      </w:r>
      <w:r>
        <w:rPr>
          <w:lang w:eastAsia="zh-CN"/>
        </w:rPr>
        <w:t>/</w:t>
      </w:r>
      <w:r>
        <w:rPr>
          <w:lang w:eastAsia="zh-CN"/>
        </w:rPr>
        <w:t>水（</w:t>
      </w:r>
      <w:r>
        <w:rPr>
          <w:lang w:eastAsia="zh-CN"/>
        </w:rPr>
        <w:t>1:1</w:t>
      </w:r>
      <w:r>
        <w:rPr>
          <w:lang w:eastAsia="zh-CN"/>
        </w:rPr>
        <w:t>，</w:t>
      </w:r>
      <w:r>
        <w:rPr>
          <w:lang w:eastAsia="zh-CN"/>
        </w:rPr>
        <w:t>v/v</w:t>
      </w:r>
      <w:r>
        <w:rPr>
          <w:lang w:eastAsia="zh-CN"/>
        </w:rPr>
        <w:t>），然后进行超声波（</w:t>
      </w:r>
      <w:r>
        <w:rPr>
          <w:lang w:eastAsia="zh-CN"/>
        </w:rPr>
        <w:t>20 kHz</w:t>
      </w:r>
      <w:r>
        <w:rPr>
          <w:lang w:eastAsia="zh-CN"/>
        </w:rPr>
        <w:t>，</w:t>
      </w:r>
      <w:r>
        <w:rPr>
          <w:lang w:eastAsia="zh-CN"/>
        </w:rPr>
        <w:t>40 min</w:t>
      </w:r>
      <w:r>
        <w:rPr>
          <w:lang w:eastAsia="zh-CN"/>
        </w:rPr>
        <w:t>）。超声后，将混合物过滤，得到滤液和残余物。残余物加入</w:t>
      </w:r>
      <w:r>
        <w:rPr>
          <w:lang w:eastAsia="zh-CN"/>
        </w:rPr>
        <w:t>50 mg</w:t>
      </w:r>
      <w:r>
        <w:rPr>
          <w:lang w:eastAsia="zh-CN"/>
        </w:rPr>
        <w:t>甲醇</w:t>
      </w:r>
      <w:r>
        <w:rPr>
          <w:lang w:eastAsia="zh-CN"/>
        </w:rPr>
        <w:t>/</w:t>
      </w:r>
      <w:r>
        <w:rPr>
          <w:lang w:eastAsia="zh-CN"/>
        </w:rPr>
        <w:t>水（</w:t>
      </w:r>
      <w:r>
        <w:rPr>
          <w:lang w:eastAsia="zh-CN"/>
        </w:rPr>
        <w:t>1:1</w:t>
      </w:r>
      <w:r>
        <w:rPr>
          <w:lang w:eastAsia="zh-CN"/>
        </w:rPr>
        <w:t>，</w:t>
      </w:r>
      <w:r>
        <w:rPr>
          <w:lang w:eastAsia="zh-CN"/>
        </w:rPr>
        <w:t>v/v</w:t>
      </w:r>
      <w:r>
        <w:rPr>
          <w:lang w:eastAsia="zh-CN"/>
        </w:rPr>
        <w:t>），再次用超声波（</w:t>
      </w:r>
      <w:r>
        <w:rPr>
          <w:lang w:eastAsia="zh-CN"/>
        </w:rPr>
        <w:t>40 kHz</w:t>
      </w:r>
      <w:r>
        <w:rPr>
          <w:lang w:eastAsia="zh-CN"/>
        </w:rPr>
        <w:t>，</w:t>
      </w:r>
      <w:r>
        <w:rPr>
          <w:lang w:eastAsia="zh-CN"/>
        </w:rPr>
        <w:t>250 W</w:t>
      </w:r>
      <w:r>
        <w:rPr>
          <w:lang w:eastAsia="zh-CN"/>
        </w:rPr>
        <w:t>，</w:t>
      </w:r>
      <w:r>
        <w:rPr>
          <w:lang w:eastAsia="zh-CN"/>
        </w:rPr>
        <w:t>20 min</w:t>
      </w:r>
      <w:r>
        <w:rPr>
          <w:lang w:eastAsia="zh-CN"/>
        </w:rPr>
        <w:t>）提取。混合物被过滤。然后，合并两种提取液的滤液，蒸发掉溶剂。加入甲醇</w:t>
      </w:r>
      <w:r>
        <w:rPr>
          <w:lang w:eastAsia="zh-CN"/>
        </w:rPr>
        <w:t>/</w:t>
      </w:r>
      <w:r>
        <w:rPr>
          <w:lang w:eastAsia="zh-CN"/>
        </w:rPr>
        <w:t>水（</w:t>
      </w:r>
      <w:r>
        <w:rPr>
          <w:lang w:eastAsia="zh-CN"/>
        </w:rPr>
        <w:t>1:1</w:t>
      </w:r>
      <w:r>
        <w:rPr>
          <w:lang w:eastAsia="zh-CN"/>
        </w:rPr>
        <w:t>，</w:t>
      </w:r>
      <w:r>
        <w:rPr>
          <w:lang w:eastAsia="zh-CN"/>
        </w:rPr>
        <w:t>v/v</w:t>
      </w:r>
      <w:r>
        <w:rPr>
          <w:lang w:eastAsia="zh-CN"/>
        </w:rPr>
        <w:t>）以重新溶解提取物，并将体积定容为</w:t>
      </w:r>
      <w:r>
        <w:rPr>
          <w:lang w:eastAsia="zh-CN"/>
        </w:rPr>
        <w:t>5 ml</w:t>
      </w:r>
      <w:r>
        <w:rPr>
          <w:lang w:eastAsia="zh-CN"/>
        </w:rPr>
        <w:t>。最后，通过离心（</w:t>
      </w:r>
      <w:r>
        <w:rPr>
          <w:lang w:eastAsia="zh-CN"/>
        </w:rPr>
        <w:t>12,000 r.p.m.</w:t>
      </w:r>
      <w:r>
        <w:rPr>
          <w:lang w:eastAsia="zh-CN"/>
        </w:rPr>
        <w:t>，</w:t>
      </w:r>
      <w:r>
        <w:rPr>
          <w:lang w:eastAsia="zh-CN"/>
        </w:rPr>
        <w:t>10 min</w:t>
      </w:r>
      <w:r>
        <w:rPr>
          <w:lang w:eastAsia="zh-CN"/>
        </w:rPr>
        <w:t>）得到上清液，用于进一步的</w:t>
      </w:r>
      <w:r>
        <w:rPr>
          <w:lang w:eastAsia="zh-CN"/>
        </w:rPr>
        <w:t>LC-MS</w:t>
      </w:r>
      <w:r>
        <w:rPr>
          <w:lang w:eastAsia="zh-CN"/>
        </w:rPr>
        <w:t>分析。</w:t>
      </w:r>
      <w:bookmarkEnd w:id="179"/>
    </w:p>
    <w:p w:rsidR="00EC5BB5" w:rsidRDefault="00CA0BDE">
      <w:pPr>
        <w:pStyle w:val="3"/>
        <w:rPr>
          <w:lang w:eastAsia="zh-CN"/>
        </w:rPr>
      </w:pPr>
      <w:bookmarkStart w:id="180" w:name="_Toc66"/>
      <w:bookmarkStart w:id="181" w:name="lc-msms实验条件"/>
      <w:r>
        <w:rPr>
          <w:lang w:eastAsia="zh-CN"/>
        </w:rPr>
        <w:t>3. LC-MS/MS</w:t>
      </w:r>
      <w:r>
        <w:rPr>
          <w:lang w:eastAsia="zh-CN"/>
        </w:rPr>
        <w:t>实验条件</w:t>
      </w:r>
      <w:bookmarkEnd w:id="180"/>
    </w:p>
    <w:p w:rsidR="00EC5BB5" w:rsidRDefault="00CA0BDE">
      <w:pPr>
        <w:pStyle w:val="FirstParagraph"/>
        <w:rPr>
          <w:lang w:eastAsia="zh-CN"/>
        </w:rPr>
      </w:pPr>
      <w:r>
        <w:t>   LC-MS</w:t>
      </w:r>
      <w:r>
        <w:t>分析使用</w:t>
      </w:r>
      <w:r>
        <w:t>Dionex Ultimate 3000 UHPLC</w:t>
      </w:r>
      <w:r>
        <w:t>系统（</w:t>
      </w:r>
      <w:r>
        <w:t>Dionex</w:t>
      </w:r>
      <w:r>
        <w:t>，</w:t>
      </w:r>
      <w:r>
        <w:t>Germany</w:t>
      </w:r>
      <w:r>
        <w:t>），结合高分辨率傅立叶变换质谱仪（</w:t>
      </w:r>
      <w:r>
        <w:t>Orbitrap Elite</w:t>
      </w:r>
      <w:r>
        <w:t>，</w:t>
      </w:r>
      <w:r>
        <w:t>Thermo Fisher Scientific</w:t>
      </w:r>
      <w:r>
        <w:t>，</w:t>
      </w:r>
      <w:r>
        <w:t>Germany</w:t>
      </w:r>
      <w:r>
        <w:t>），使用</w:t>
      </w:r>
      <w:r>
        <w:t>Waters Acquity HSS T3</w:t>
      </w:r>
      <w:r>
        <w:t>柱（</w:t>
      </w:r>
      <w:r>
        <w:t>1.8 μm</w:t>
      </w:r>
      <w:r>
        <w:t>，</w:t>
      </w:r>
      <w:r>
        <w:t>100 mm $$ 2.1 mm</w:t>
      </w:r>
      <w:r>
        <w:t>，</w:t>
      </w:r>
      <w:r>
        <w:t>Waters</w:t>
      </w:r>
      <w:r>
        <w:t>公司，</w:t>
      </w:r>
      <w:r>
        <w:t>Milford</w:t>
      </w:r>
      <w:r>
        <w:t>，</w:t>
      </w:r>
      <w:r>
        <w:t>MA</w:t>
      </w:r>
      <w:r>
        <w:t>，</w:t>
      </w:r>
      <w:r>
        <w:t>USA</w:t>
      </w:r>
      <w:r>
        <w:t>）。</w:t>
      </w:r>
      <w:r>
        <w:rPr>
          <w:lang w:eastAsia="zh-CN"/>
        </w:rPr>
        <w:t>溶剂</w:t>
      </w:r>
      <w:r>
        <w:rPr>
          <w:lang w:eastAsia="zh-CN"/>
        </w:rPr>
        <w:t>A</w:t>
      </w:r>
      <w:r>
        <w:rPr>
          <w:lang w:eastAsia="zh-CN"/>
        </w:rPr>
        <w:t>，甲酸</w:t>
      </w:r>
      <w:r>
        <w:rPr>
          <w:lang w:eastAsia="zh-CN"/>
        </w:rPr>
        <w:t>/</w:t>
      </w:r>
      <w:r>
        <w:rPr>
          <w:lang w:eastAsia="zh-CN"/>
        </w:rPr>
        <w:t>水（</w:t>
      </w:r>
      <w:r>
        <w:rPr>
          <w:lang w:eastAsia="zh-CN"/>
        </w:rPr>
        <w:t>0.1:99</w:t>
      </w:r>
      <w:r>
        <w:rPr>
          <w:lang w:eastAsia="zh-CN"/>
        </w:rPr>
        <w:t>，</w:t>
      </w:r>
      <w:r>
        <w:rPr>
          <w:lang w:eastAsia="zh-CN"/>
        </w:rPr>
        <w:t>v/v</w:t>
      </w:r>
      <w:r>
        <w:rPr>
          <w:lang w:eastAsia="zh-CN"/>
        </w:rPr>
        <w:t>）和溶剂</w:t>
      </w:r>
      <w:r>
        <w:rPr>
          <w:lang w:eastAsia="zh-CN"/>
        </w:rPr>
        <w:t>B</w:t>
      </w:r>
      <w:r>
        <w:rPr>
          <w:lang w:eastAsia="zh-CN"/>
        </w:rPr>
        <w:t>，甲酸</w:t>
      </w:r>
      <w:r>
        <w:rPr>
          <w:lang w:eastAsia="zh-CN"/>
        </w:rPr>
        <w:t>/</w:t>
      </w:r>
      <w:r>
        <w:rPr>
          <w:lang w:eastAsia="zh-CN"/>
        </w:rPr>
        <w:t>乙腈（</w:t>
      </w:r>
      <w:r>
        <w:rPr>
          <w:lang w:eastAsia="zh-CN"/>
        </w:rPr>
        <w:t>0.1:99</w:t>
      </w:r>
      <w:r>
        <w:rPr>
          <w:lang w:eastAsia="zh-CN"/>
        </w:rPr>
        <w:t>，</w:t>
      </w:r>
      <w:r>
        <w:rPr>
          <w:lang w:eastAsia="zh-CN"/>
        </w:rPr>
        <w:t>v/v</w:t>
      </w:r>
      <w:r>
        <w:rPr>
          <w:lang w:eastAsia="zh-CN"/>
        </w:rPr>
        <w:t>），作为流动相。分离的梯度曲线如下：</w:t>
      </w:r>
      <w:r>
        <w:rPr>
          <w:lang w:eastAsia="zh-CN"/>
        </w:rPr>
        <w:t>0 min</w:t>
      </w:r>
      <w:r>
        <w:rPr>
          <w:lang w:eastAsia="zh-CN"/>
        </w:rPr>
        <w:t>时</w:t>
      </w:r>
      <w:r>
        <w:rPr>
          <w:lang w:eastAsia="zh-CN"/>
        </w:rPr>
        <w:t>2%</w:t>
      </w:r>
      <w:r>
        <w:rPr>
          <w:lang w:eastAsia="zh-CN"/>
        </w:rPr>
        <w:t>的溶剂</w:t>
      </w:r>
      <w:r>
        <w:rPr>
          <w:lang w:eastAsia="zh-CN"/>
        </w:rPr>
        <w:t>B</w:t>
      </w:r>
      <w:r>
        <w:rPr>
          <w:lang w:eastAsia="zh-CN"/>
        </w:rPr>
        <w:t>，</w:t>
      </w:r>
      <w:r>
        <w:rPr>
          <w:lang w:eastAsia="zh-CN"/>
        </w:rPr>
        <w:t>2 min</w:t>
      </w:r>
      <w:r>
        <w:rPr>
          <w:lang w:eastAsia="zh-CN"/>
        </w:rPr>
        <w:t>时</w:t>
      </w:r>
      <w:r>
        <w:rPr>
          <w:lang w:eastAsia="zh-CN"/>
        </w:rPr>
        <w:t>5%</w:t>
      </w:r>
      <w:r>
        <w:rPr>
          <w:lang w:eastAsia="zh-CN"/>
        </w:rPr>
        <w:t>的溶剂</w:t>
      </w:r>
      <w:r>
        <w:rPr>
          <w:lang w:eastAsia="zh-CN"/>
        </w:rPr>
        <w:t>B</w:t>
      </w:r>
      <w:r>
        <w:rPr>
          <w:lang w:eastAsia="zh-CN"/>
        </w:rPr>
        <w:t>，</w:t>
      </w:r>
      <w:r>
        <w:rPr>
          <w:lang w:eastAsia="zh-CN"/>
        </w:rPr>
        <w:t>10 min</w:t>
      </w:r>
      <w:r>
        <w:rPr>
          <w:lang w:eastAsia="zh-CN"/>
        </w:rPr>
        <w:t>时</w:t>
      </w:r>
      <w:r>
        <w:rPr>
          <w:lang w:eastAsia="zh-CN"/>
        </w:rPr>
        <w:t>15%</w:t>
      </w:r>
      <w:r>
        <w:rPr>
          <w:lang w:eastAsia="zh-CN"/>
        </w:rPr>
        <w:t>的溶剂</w:t>
      </w:r>
      <w:r>
        <w:rPr>
          <w:lang w:eastAsia="zh-CN"/>
        </w:rPr>
        <w:t>B</w:t>
      </w:r>
      <w:r>
        <w:rPr>
          <w:lang w:eastAsia="zh-CN"/>
        </w:rPr>
        <w:t>，</w:t>
      </w:r>
      <w:r>
        <w:rPr>
          <w:lang w:eastAsia="zh-CN"/>
        </w:rPr>
        <w:t>15 min</w:t>
      </w:r>
      <w:r>
        <w:rPr>
          <w:lang w:eastAsia="zh-CN"/>
        </w:rPr>
        <w:t>时</w:t>
      </w:r>
      <w:r>
        <w:rPr>
          <w:lang w:eastAsia="zh-CN"/>
        </w:rPr>
        <w:t>25%</w:t>
      </w:r>
      <w:r>
        <w:rPr>
          <w:lang w:eastAsia="zh-CN"/>
        </w:rPr>
        <w:t>的溶剂</w:t>
      </w:r>
      <w:r>
        <w:rPr>
          <w:lang w:eastAsia="zh-CN"/>
        </w:rPr>
        <w:t>B</w:t>
      </w:r>
      <w:r>
        <w:rPr>
          <w:lang w:eastAsia="zh-CN"/>
        </w:rPr>
        <w:t>，</w:t>
      </w:r>
      <w:r>
        <w:rPr>
          <w:lang w:eastAsia="zh-CN"/>
        </w:rPr>
        <w:t>18 min</w:t>
      </w:r>
      <w:r>
        <w:rPr>
          <w:lang w:eastAsia="zh-CN"/>
        </w:rPr>
        <w:t>时</w:t>
      </w:r>
      <w:r>
        <w:rPr>
          <w:lang w:eastAsia="zh-CN"/>
        </w:rPr>
        <w:t>50%</w:t>
      </w:r>
      <w:r>
        <w:rPr>
          <w:lang w:eastAsia="zh-CN"/>
        </w:rPr>
        <w:t>的溶剂</w:t>
      </w:r>
      <w:r>
        <w:rPr>
          <w:lang w:eastAsia="zh-CN"/>
        </w:rPr>
        <w:t>B</w:t>
      </w:r>
      <w:r>
        <w:rPr>
          <w:lang w:eastAsia="zh-CN"/>
        </w:rPr>
        <w:t>，</w:t>
      </w:r>
      <w:r>
        <w:rPr>
          <w:lang w:eastAsia="zh-CN"/>
        </w:rPr>
        <w:t>23 min</w:t>
      </w:r>
      <w:r>
        <w:rPr>
          <w:lang w:eastAsia="zh-CN"/>
        </w:rPr>
        <w:t>时</w:t>
      </w:r>
      <w:r>
        <w:rPr>
          <w:lang w:eastAsia="zh-CN"/>
        </w:rPr>
        <w:t>100%</w:t>
      </w:r>
      <w:r>
        <w:rPr>
          <w:lang w:eastAsia="zh-CN"/>
        </w:rPr>
        <w:t>的溶剂</w:t>
      </w:r>
      <w:r>
        <w:rPr>
          <w:lang w:eastAsia="zh-CN"/>
        </w:rPr>
        <w:t>B</w:t>
      </w:r>
      <w:r>
        <w:rPr>
          <w:lang w:eastAsia="zh-CN"/>
        </w:rPr>
        <w:t>，</w:t>
      </w:r>
      <w:r>
        <w:rPr>
          <w:lang w:eastAsia="zh-CN"/>
        </w:rPr>
        <w:t>25 min</w:t>
      </w:r>
      <w:r>
        <w:rPr>
          <w:lang w:eastAsia="zh-CN"/>
        </w:rPr>
        <w:t>时</w:t>
      </w:r>
      <w:r>
        <w:rPr>
          <w:lang w:eastAsia="zh-CN"/>
        </w:rPr>
        <w:t>2%</w:t>
      </w:r>
      <w:r>
        <w:rPr>
          <w:lang w:eastAsia="zh-CN"/>
        </w:rPr>
        <w:t>的溶剂</w:t>
      </w:r>
      <w:r>
        <w:rPr>
          <w:lang w:eastAsia="zh-CN"/>
        </w:rPr>
        <w:t>B</w:t>
      </w:r>
      <w:r>
        <w:rPr>
          <w:lang w:eastAsia="zh-CN"/>
        </w:rPr>
        <w:t>，</w:t>
      </w:r>
      <w:r>
        <w:rPr>
          <w:lang w:eastAsia="zh-CN"/>
        </w:rPr>
        <w:t>30 min</w:t>
      </w:r>
      <w:r>
        <w:rPr>
          <w:lang w:eastAsia="zh-CN"/>
        </w:rPr>
        <w:t>时</w:t>
      </w:r>
      <w:r>
        <w:rPr>
          <w:lang w:eastAsia="zh-CN"/>
        </w:rPr>
        <w:t>2%</w:t>
      </w:r>
      <w:r>
        <w:rPr>
          <w:lang w:eastAsia="zh-CN"/>
        </w:rPr>
        <w:t>的溶剂</w:t>
      </w:r>
      <w:r>
        <w:rPr>
          <w:lang w:eastAsia="zh-CN"/>
        </w:rPr>
        <w:t>B</w:t>
      </w:r>
      <w:r>
        <w:rPr>
          <w:lang w:eastAsia="zh-CN"/>
        </w:rPr>
        <w:t>。流速为</w:t>
      </w:r>
      <w:r>
        <w:rPr>
          <w:lang w:eastAsia="zh-CN"/>
        </w:rPr>
        <w:t>0.3 ml/min</w:t>
      </w:r>
      <w:r>
        <w:rPr>
          <w:lang w:eastAsia="zh-CN"/>
        </w:rPr>
        <w:t>。</w:t>
      </w:r>
      <w:proofErr w:type="gramStart"/>
      <w:r>
        <w:rPr>
          <w:lang w:eastAsia="zh-CN"/>
        </w:rPr>
        <w:t>柱温设定</w:t>
      </w:r>
      <w:proofErr w:type="gramEnd"/>
      <w:r>
        <w:rPr>
          <w:lang w:eastAsia="zh-CN"/>
        </w:rPr>
        <w:t>在</w:t>
      </w:r>
      <w:r>
        <w:rPr>
          <w:lang w:eastAsia="zh-CN"/>
        </w:rPr>
        <w:t>40℃</w:t>
      </w:r>
      <w:r>
        <w:rPr>
          <w:lang w:eastAsia="zh-CN"/>
        </w:rPr>
        <w:t>。质谱分析使用配备</w:t>
      </w:r>
      <w:r>
        <w:rPr>
          <w:lang w:eastAsia="zh-CN"/>
        </w:rPr>
        <w:t>ESI</w:t>
      </w:r>
      <w:r>
        <w:rPr>
          <w:lang w:eastAsia="zh-CN"/>
        </w:rPr>
        <w:t>源的</w:t>
      </w:r>
      <w:r>
        <w:rPr>
          <w:lang w:eastAsia="zh-CN"/>
        </w:rPr>
        <w:t>Orbitrap Elite</w:t>
      </w:r>
      <w:r>
        <w:rPr>
          <w:lang w:eastAsia="zh-CN"/>
        </w:rPr>
        <w:t>仪器（</w:t>
      </w:r>
      <w:r>
        <w:rPr>
          <w:lang w:eastAsia="zh-CN"/>
        </w:rPr>
        <w:t>Thermo FisherScientific</w:t>
      </w:r>
      <w:r>
        <w:rPr>
          <w:lang w:eastAsia="zh-CN"/>
        </w:rPr>
        <w:t>，</w:t>
      </w:r>
      <w:r>
        <w:rPr>
          <w:lang w:eastAsia="zh-CN"/>
        </w:rPr>
        <w:t>Germany</w:t>
      </w:r>
      <w:r>
        <w:rPr>
          <w:lang w:eastAsia="zh-CN"/>
        </w:rPr>
        <w:t>）进行，在负电</w:t>
      </w:r>
      <w:proofErr w:type="gramStart"/>
      <w:r>
        <w:rPr>
          <w:lang w:eastAsia="zh-CN"/>
        </w:rPr>
        <w:t>离模式</w:t>
      </w:r>
      <w:proofErr w:type="gramEnd"/>
      <w:r>
        <w:rPr>
          <w:lang w:eastAsia="zh-CN"/>
        </w:rPr>
        <w:t>下操作。</w:t>
      </w:r>
      <w:r>
        <w:rPr>
          <w:lang w:eastAsia="zh-CN"/>
        </w:rPr>
        <w:t>ESI</w:t>
      </w:r>
      <w:r>
        <w:rPr>
          <w:lang w:eastAsia="zh-CN"/>
        </w:rPr>
        <w:t>源在</w:t>
      </w:r>
      <w:r>
        <w:rPr>
          <w:lang w:eastAsia="zh-CN"/>
        </w:rPr>
        <w:t xml:space="preserve">50℃ </w:t>
      </w:r>
      <w:r>
        <w:rPr>
          <w:lang w:eastAsia="zh-CN"/>
        </w:rPr>
        <w:t>下运行，毛细管温度为</w:t>
      </w:r>
      <w:r>
        <w:rPr>
          <w:lang w:eastAsia="zh-CN"/>
        </w:rPr>
        <w:t>275℃</w:t>
      </w:r>
      <w:r>
        <w:rPr>
          <w:lang w:eastAsia="zh-CN"/>
        </w:rPr>
        <w:t>，电离电压为</w:t>
      </w:r>
      <w:r>
        <w:rPr>
          <w:lang w:eastAsia="zh-CN"/>
        </w:rPr>
        <w:t>3.5 kV</w:t>
      </w:r>
      <w:r>
        <w:rPr>
          <w:lang w:eastAsia="zh-CN"/>
        </w:rPr>
        <w:t>，鞘内气体流量为</w:t>
      </w:r>
      <w:r>
        <w:rPr>
          <w:lang w:eastAsia="zh-CN"/>
        </w:rPr>
        <w:t>35 L/min</w:t>
      </w:r>
      <w:r>
        <w:rPr>
          <w:lang w:eastAsia="zh-CN"/>
        </w:rPr>
        <w:t>。调查扫描在</w:t>
      </w:r>
      <w:r>
        <w:rPr>
          <w:lang w:eastAsia="zh-CN"/>
        </w:rPr>
        <w:t>Orbitrap</w:t>
      </w:r>
      <w:r>
        <w:rPr>
          <w:lang w:eastAsia="zh-CN"/>
        </w:rPr>
        <w:t>质量分析器中进行，在</w:t>
      </w:r>
      <w:r>
        <w:rPr>
          <w:lang w:eastAsia="zh-CN"/>
        </w:rPr>
        <w:t>120,000</w:t>
      </w:r>
      <w:r>
        <w:rPr>
          <w:lang w:eastAsia="zh-CN"/>
        </w:rPr>
        <w:t>（</w:t>
      </w:r>
      <w:proofErr w:type="gramStart"/>
      <w:r>
        <w:rPr>
          <w:lang w:eastAsia="zh-CN"/>
        </w:rPr>
        <w:t>半最大全</w:t>
      </w:r>
      <w:proofErr w:type="gramEnd"/>
      <w:r>
        <w:rPr>
          <w:lang w:eastAsia="zh-CN"/>
        </w:rPr>
        <w:t>宽）分辨率下操作。调查扫描的质量范围为</w:t>
      </w:r>
      <w:r>
        <w:rPr>
          <w:lang w:eastAsia="zh-CN"/>
        </w:rPr>
        <w:t>100-1500 m/z</w:t>
      </w:r>
      <w:r>
        <w:rPr>
          <w:lang w:eastAsia="zh-CN"/>
        </w:rPr>
        <w:t>，归一化碰撞能量为</w:t>
      </w:r>
      <w:r>
        <w:rPr>
          <w:lang w:eastAsia="zh-CN"/>
        </w:rPr>
        <w:t>30 eV</w:t>
      </w:r>
      <w:r>
        <w:rPr>
          <w:lang w:eastAsia="zh-CN"/>
        </w:rPr>
        <w:t>。分析方法被设定为分析调查扫描中信号最强的前</w:t>
      </w:r>
      <w:r>
        <w:rPr>
          <w:lang w:eastAsia="zh-CN"/>
        </w:rPr>
        <w:t>10</w:t>
      </w:r>
      <w:r>
        <w:rPr>
          <w:lang w:eastAsia="zh-CN"/>
        </w:rPr>
        <w:t>个离子，并启用了</w:t>
      </w:r>
      <w:r>
        <w:rPr>
          <w:lang w:eastAsia="zh-CN"/>
        </w:rPr>
        <w:t>15</w:t>
      </w:r>
      <w:r>
        <w:rPr>
          <w:lang w:eastAsia="zh-CN"/>
        </w:rPr>
        <w:t>秒的动态排除法。</w:t>
      </w:r>
      <w:bookmarkEnd w:id="171"/>
      <w:bookmarkEnd w:id="175"/>
      <w:bookmarkEnd w:id="181"/>
    </w:p>
    <w:p w:rsidR="00EC5BB5" w:rsidRDefault="00CA0BDE">
      <w:pPr>
        <w:pStyle w:val="1"/>
        <w:rPr>
          <w:lang w:eastAsia="zh-CN"/>
        </w:rPr>
      </w:pPr>
      <w:bookmarkStart w:id="182" w:name="_Toc67"/>
      <w:bookmarkStart w:id="183" w:name="二结果-3"/>
      <w:r>
        <w:rPr>
          <w:lang w:eastAsia="zh-CN"/>
        </w:rPr>
        <w:lastRenderedPageBreak/>
        <w:t>二、结果</w:t>
      </w:r>
      <w:bookmarkEnd w:id="182"/>
    </w:p>
    <w:p w:rsidR="00EC5BB5" w:rsidRDefault="00CA0BDE">
      <w:pPr>
        <w:pStyle w:val="2"/>
        <w:rPr>
          <w:lang w:eastAsia="zh-CN"/>
        </w:rPr>
      </w:pPr>
      <w:bookmarkStart w:id="184" w:name="_Toc68"/>
      <w:bookmarkStart w:id="185" w:name="一mcnebula对中药数据集的基础分析"/>
      <w:r>
        <w:rPr>
          <w:lang w:eastAsia="zh-CN"/>
        </w:rPr>
        <w:t>（一）</w:t>
      </w:r>
      <w:r>
        <w:rPr>
          <w:lang w:eastAsia="zh-CN"/>
        </w:rPr>
        <w:t>MCnebula</w:t>
      </w:r>
      <w:r>
        <w:rPr>
          <w:lang w:eastAsia="zh-CN"/>
        </w:rPr>
        <w:t>对中药数据集的基础分析</w:t>
      </w:r>
      <w:bookmarkEnd w:id="184"/>
    </w:p>
    <w:p w:rsidR="00EC5BB5" w:rsidRDefault="00CA0BDE">
      <w:pPr>
        <w:pStyle w:val="FirstParagraph"/>
        <w:rPr>
          <w:lang w:eastAsia="zh-CN"/>
        </w:rPr>
      </w:pPr>
      <w:r>
        <w:rPr>
          <w:lang w:eastAsia="zh-CN"/>
        </w:rPr>
        <w:t xml:space="preserve">   </w:t>
      </w:r>
      <w:r>
        <w:rPr>
          <w:lang w:eastAsia="zh-CN"/>
        </w:rPr>
        <w:t>我们用</w:t>
      </w:r>
      <w:r>
        <w:rPr>
          <w:lang w:eastAsia="zh-CN"/>
        </w:rPr>
        <w:t>MCnebula</w:t>
      </w:r>
      <w:r>
        <w:rPr>
          <w:lang w:eastAsia="zh-CN"/>
        </w:rPr>
        <w:t>阐述了一味代表性中药</w:t>
      </w:r>
      <w:r>
        <w:rPr>
          <w:lang w:eastAsia="zh-CN"/>
        </w:rPr>
        <w:t>——</w:t>
      </w:r>
      <w:r>
        <w:rPr>
          <w:lang w:eastAsia="zh-CN"/>
        </w:rPr>
        <w:t>杜仲在传统加工过程中涉及的化学结构多样性和化学转化。杜仲是</w:t>
      </w:r>
      <w:r>
        <w:rPr>
          <w:i/>
          <w:iCs/>
          <w:lang w:eastAsia="zh-CN"/>
        </w:rPr>
        <w:t>Eucommia ulmoides Oliv.</w:t>
      </w:r>
      <w:r>
        <w:rPr>
          <w:i/>
          <w:iCs/>
          <w:lang w:eastAsia="zh-CN"/>
        </w:rPr>
        <w:t>（</w:t>
      </w:r>
      <w:r>
        <w:rPr>
          <w:i/>
          <w:iCs/>
          <w:lang w:eastAsia="zh-CN"/>
        </w:rPr>
        <w:t>E. ulmoides</w:t>
      </w:r>
      <w:r>
        <w:rPr>
          <w:i/>
          <w:iCs/>
          <w:lang w:eastAsia="zh-CN"/>
        </w:rPr>
        <w:t>）</w:t>
      </w:r>
      <w:r>
        <w:rPr>
          <w:lang w:eastAsia="zh-CN"/>
        </w:rPr>
        <w:t>的树皮</w:t>
      </w:r>
      <w:r>
        <w:rPr>
          <w:vertAlign w:val="superscript"/>
          <w:lang w:eastAsia="zh-CN"/>
        </w:rPr>
        <w:t>[59]</w:t>
      </w:r>
      <w:r>
        <w:rPr>
          <w:lang w:eastAsia="zh-CN"/>
        </w:rPr>
        <w:t>。杜仲经盐制，在历史上长期以来被普遍应用于治疗肾脏疾病，但其化学基础仍有待探索。现在利用</w:t>
      </w:r>
      <w:r>
        <w:rPr>
          <w:lang w:eastAsia="zh-CN"/>
        </w:rPr>
        <w:t>MCnebula</w:t>
      </w:r>
      <w:r>
        <w:rPr>
          <w:lang w:eastAsia="zh-CN"/>
        </w:rPr>
        <w:t>工作流对炮制前后的</w:t>
      </w:r>
      <w:r>
        <w:rPr>
          <w:i/>
          <w:iCs/>
          <w:lang w:eastAsia="zh-CN"/>
        </w:rPr>
        <w:t>E. ulmoides</w:t>
      </w:r>
      <w:r>
        <w:rPr>
          <w:lang w:eastAsia="zh-CN"/>
        </w:rPr>
        <w:t>进行分析。在</w:t>
      </w:r>
      <w:r>
        <w:rPr>
          <w:lang w:eastAsia="zh-CN"/>
        </w:rPr>
        <w:t>ABC</w:t>
      </w:r>
      <w:r>
        <w:rPr>
          <w:lang w:eastAsia="zh-CN"/>
        </w:rPr>
        <w:t>选择算法的帮助下，共获得了</w:t>
      </w:r>
      <w:r>
        <w:rPr>
          <w:lang w:eastAsia="zh-CN"/>
        </w:rPr>
        <w:t>29</w:t>
      </w:r>
      <w:r>
        <w:rPr>
          <w:lang w:eastAsia="zh-CN"/>
        </w:rPr>
        <w:t>个代表</w:t>
      </w:r>
      <w:r>
        <w:rPr>
          <w:i/>
          <w:iCs/>
          <w:lang w:eastAsia="zh-CN"/>
        </w:rPr>
        <w:t>E. ulmoides</w:t>
      </w:r>
      <w:r>
        <w:rPr>
          <w:lang w:eastAsia="zh-CN"/>
        </w:rPr>
        <w:t>的丰富成分的化学类别。随后对炮制前后的半定量数据进行了二元比较。使用函数</w:t>
      </w:r>
      <w:r>
        <w:rPr>
          <w:lang w:eastAsia="zh-CN"/>
        </w:rPr>
        <w:t xml:space="preserve"> ‘select_features’ </w:t>
      </w:r>
      <w:r>
        <w:rPr>
          <w:lang w:eastAsia="zh-CN"/>
        </w:rPr>
        <w:t>（</w:t>
      </w:r>
      <w:r>
        <w:rPr>
          <w:lang w:eastAsia="zh-CN"/>
        </w:rPr>
        <w:t>|Log2(Fold change)| &gt; 0.3, Q-value &lt; 0.05, Tanimoto similarity &gt; 0.5</w:t>
      </w:r>
      <w:r>
        <w:rPr>
          <w:lang w:eastAsia="zh-CN"/>
        </w:rPr>
        <w:t>）选出前</w:t>
      </w:r>
      <w:r>
        <w:rPr>
          <w:lang w:eastAsia="zh-CN"/>
        </w:rPr>
        <w:t>20</w:t>
      </w:r>
      <w:r>
        <w:rPr>
          <w:lang w:eastAsia="zh-CN"/>
        </w:rPr>
        <w:t>个</w:t>
      </w:r>
      <w:r>
        <w:rPr>
          <w:lang w:eastAsia="zh-CN"/>
        </w:rPr>
        <w:t xml:space="preserve"> ‘Features’ </w:t>
      </w:r>
      <w:r>
        <w:rPr>
          <w:lang w:eastAsia="zh-CN"/>
        </w:rPr>
        <w:t>（</w:t>
      </w:r>
      <w:r>
        <w:rPr>
          <w:lang w:eastAsia="zh-CN"/>
        </w:rPr>
        <w:t>Top20</w:t>
      </w:r>
      <w:r>
        <w:rPr>
          <w:lang w:eastAsia="zh-CN"/>
        </w:rPr>
        <w:t>），并在</w:t>
      </w:r>
      <w:r>
        <w:rPr>
          <w:lang w:eastAsia="zh-CN"/>
        </w:rPr>
        <w:t>Child-Nebulae</w:t>
      </w:r>
      <w:r>
        <w:rPr>
          <w:lang w:eastAsia="zh-CN"/>
        </w:rPr>
        <w:t>中进行追踪（图</w:t>
      </w:r>
      <w:hyperlink w:anchor="herbalTracer">
        <w:r>
          <w:fldChar w:fldCharType="begin"/>
        </w:r>
        <w:r>
          <w:rPr>
            <w:lang w:eastAsia="zh-CN"/>
          </w:rPr>
          <w:instrText xml:space="preserve"> REF herbalTracer \h</w:instrText>
        </w:r>
        <w:r>
          <w:fldChar w:fldCharType="separate"/>
        </w:r>
        <w:r>
          <w:rPr>
            <w:lang w:eastAsia="zh-CN"/>
          </w:rPr>
          <w:t>17</w:t>
        </w:r>
        <w:r>
          <w:fldChar w:fldCharType="end"/>
        </w:r>
      </w:hyperlink>
      <w:r>
        <w:rPr>
          <w:lang w:eastAsia="zh-CN"/>
        </w:rPr>
        <w:t>）。</w:t>
      </w:r>
    </w:p>
    <w:p w:rsidR="00EC5BB5" w:rsidRDefault="00CA0BDE">
      <w:pPr>
        <w:pStyle w:val="a0"/>
        <w:rPr>
          <w:lang w:eastAsia="zh-CN"/>
        </w:rPr>
      </w:pPr>
      <w:r>
        <w:rPr>
          <w:lang w:eastAsia="zh-CN"/>
        </w:rPr>
        <w:t xml:space="preserve">   </w:t>
      </w:r>
      <w:r>
        <w:rPr>
          <w:lang w:eastAsia="zh-CN"/>
        </w:rPr>
        <w:t>以</w:t>
      </w:r>
      <w:r>
        <w:rPr>
          <w:lang w:eastAsia="zh-CN"/>
        </w:rPr>
        <w:t>MCnebula</w:t>
      </w:r>
      <w:r>
        <w:rPr>
          <w:lang w:eastAsia="zh-CN"/>
        </w:rPr>
        <w:t>绘制</w:t>
      </w:r>
      <w:r>
        <w:rPr>
          <w:lang w:eastAsia="zh-CN"/>
        </w:rPr>
        <w:t>Top20</w:t>
      </w:r>
      <w:r>
        <w:rPr>
          <w:lang w:eastAsia="zh-CN"/>
        </w:rPr>
        <w:t>的</w:t>
      </w:r>
      <w:r>
        <w:rPr>
          <w:lang w:eastAsia="zh-CN"/>
        </w:rPr>
        <w:t>MS/MS</w:t>
      </w:r>
      <w:r>
        <w:rPr>
          <w:lang w:eastAsia="zh-CN"/>
        </w:rPr>
        <w:t>图谱和提取离子色谱图（</w:t>
      </w:r>
      <w:r>
        <w:rPr>
          <w:lang w:eastAsia="zh-CN"/>
        </w:rPr>
        <w:t>EIC</w:t>
      </w:r>
      <w:r>
        <w:rPr>
          <w:lang w:eastAsia="zh-CN"/>
        </w:rPr>
        <w:t>）（图</w:t>
      </w:r>
      <w:hyperlink w:anchor="msms">
        <w:r>
          <w:fldChar w:fldCharType="begin"/>
        </w:r>
        <w:r>
          <w:rPr>
            <w:lang w:eastAsia="zh-CN"/>
          </w:rPr>
          <w:instrText xml:space="preserve"> REF msms \h</w:instrText>
        </w:r>
        <w:r>
          <w:fldChar w:fldCharType="separate"/>
        </w:r>
        <w:r>
          <w:rPr>
            <w:lang w:eastAsia="zh-CN"/>
          </w:rPr>
          <w:t>18</w:t>
        </w:r>
        <w:r>
          <w:fldChar w:fldCharType="end"/>
        </w:r>
      </w:hyperlink>
      <w:r>
        <w:rPr>
          <w:lang w:eastAsia="zh-CN"/>
        </w:rPr>
        <w:t>和图</w:t>
      </w:r>
      <w:hyperlink w:anchor="eic">
        <w:r>
          <w:fldChar w:fldCharType="begin"/>
        </w:r>
        <w:r>
          <w:rPr>
            <w:lang w:eastAsia="zh-CN"/>
          </w:rPr>
          <w:instrText xml:space="preserve"> REF eic \h</w:instrText>
        </w:r>
        <w:r>
          <w:fldChar w:fldCharType="separate"/>
        </w:r>
        <w:r>
          <w:rPr>
            <w:lang w:eastAsia="zh-CN"/>
          </w:rPr>
          <w:t>19</w:t>
        </w:r>
        <w:r>
          <w:fldChar w:fldCharType="end"/>
        </w:r>
      </w:hyperlink>
      <w:r>
        <w:rPr>
          <w:lang w:eastAsia="zh-CN"/>
        </w:rPr>
        <w:t>）。根据图</w:t>
      </w:r>
      <w:hyperlink w:anchor="eic">
        <w:r>
          <w:fldChar w:fldCharType="begin"/>
        </w:r>
        <w:r>
          <w:rPr>
            <w:lang w:eastAsia="zh-CN"/>
          </w:rPr>
          <w:instrText xml:space="preserve"> REF eic \h</w:instrText>
        </w:r>
        <w:r>
          <w:fldChar w:fldCharType="separate"/>
        </w:r>
        <w:r>
          <w:rPr>
            <w:lang w:eastAsia="zh-CN"/>
          </w:rPr>
          <w:t>19</w:t>
        </w:r>
        <w:r>
          <w:fldChar w:fldCharType="end"/>
        </w:r>
      </w:hyperlink>
      <w:r>
        <w:rPr>
          <w:lang w:eastAsia="zh-CN"/>
        </w:rPr>
        <w:t>，推测</w:t>
      </w:r>
      <w:r>
        <w:rPr>
          <w:lang w:eastAsia="zh-CN"/>
        </w:rPr>
        <w:t>ID1642</w:t>
      </w:r>
      <w:r>
        <w:rPr>
          <w:lang w:eastAsia="zh-CN"/>
        </w:rPr>
        <w:t>、</w:t>
      </w:r>
      <w:r>
        <w:rPr>
          <w:lang w:eastAsia="zh-CN"/>
        </w:rPr>
        <w:t>1785</w:t>
      </w:r>
      <w:r>
        <w:rPr>
          <w:lang w:eastAsia="zh-CN"/>
        </w:rPr>
        <w:t>和</w:t>
      </w:r>
      <w:r>
        <w:rPr>
          <w:lang w:eastAsia="zh-CN"/>
        </w:rPr>
        <w:t>2321</w:t>
      </w:r>
      <w:r>
        <w:rPr>
          <w:lang w:eastAsia="zh-CN"/>
        </w:rPr>
        <w:t>的</w:t>
      </w:r>
      <w:r>
        <w:rPr>
          <w:lang w:eastAsia="zh-CN"/>
        </w:rPr>
        <w:t xml:space="preserve"> ‘Features’ </w:t>
      </w:r>
      <w:r>
        <w:rPr>
          <w:lang w:eastAsia="zh-CN"/>
        </w:rPr>
        <w:t>是新生成的化合物，因为与处理后相比，处理前的峰面积水平几乎为零。它们的化学结构见图</w:t>
      </w:r>
      <w:hyperlink w:anchor="msms">
        <w:r>
          <w:fldChar w:fldCharType="begin"/>
        </w:r>
        <w:r>
          <w:rPr>
            <w:lang w:eastAsia="zh-CN"/>
          </w:rPr>
          <w:instrText xml:space="preserve"> REF msms \h</w:instrText>
        </w:r>
        <w:r>
          <w:fldChar w:fldCharType="separate"/>
        </w:r>
        <w:r>
          <w:rPr>
            <w:lang w:eastAsia="zh-CN"/>
          </w:rPr>
          <w:t>18</w:t>
        </w:r>
        <w:r>
          <w:fldChar w:fldCharType="end"/>
        </w:r>
      </w:hyperlink>
      <w:r>
        <w:rPr>
          <w:lang w:eastAsia="zh-CN"/>
        </w:rPr>
        <w:t>。其中，</w:t>
      </w:r>
      <w:r>
        <w:rPr>
          <w:lang w:eastAsia="zh-CN"/>
        </w:rPr>
        <w:t>ID1642</w:t>
      </w:r>
      <w:r>
        <w:rPr>
          <w:lang w:eastAsia="zh-CN"/>
        </w:rPr>
        <w:t>的</w:t>
      </w:r>
      <w:r>
        <w:rPr>
          <w:lang w:eastAsia="zh-CN"/>
        </w:rPr>
        <w:t xml:space="preserve"> ‘Features’ </w:t>
      </w:r>
      <w:r>
        <w:rPr>
          <w:lang w:eastAsia="zh-CN"/>
        </w:rPr>
        <w:t>具有较高的正确识别概率（</w:t>
      </w:r>
      <w:r>
        <w:rPr>
          <w:lang w:eastAsia="zh-CN"/>
        </w:rPr>
        <w:t>Tanimoto similarity</w:t>
      </w:r>
      <w:r>
        <w:rPr>
          <w:lang w:eastAsia="zh-CN"/>
        </w:rPr>
        <w:t>：</w:t>
      </w:r>
      <w:r>
        <w:rPr>
          <w:lang w:eastAsia="zh-CN"/>
        </w:rPr>
        <w:t>0.69</w:t>
      </w:r>
      <w:r>
        <w:rPr>
          <w:lang w:eastAsia="zh-CN"/>
        </w:rPr>
        <w:t>）。根据图</w:t>
      </w:r>
      <w:hyperlink w:anchor="herbalTracer">
        <w:r>
          <w:fldChar w:fldCharType="begin"/>
        </w:r>
        <w:r>
          <w:rPr>
            <w:lang w:eastAsia="zh-CN"/>
          </w:rPr>
          <w:instrText xml:space="preserve"> REF herbalTracer \h</w:instrText>
        </w:r>
        <w:r>
          <w:fldChar w:fldCharType="separate"/>
        </w:r>
        <w:r>
          <w:rPr>
            <w:lang w:eastAsia="zh-CN"/>
          </w:rPr>
          <w:t>17</w:t>
        </w:r>
        <w:r>
          <w:fldChar w:fldCharType="end"/>
        </w:r>
      </w:hyperlink>
      <w:r>
        <w:rPr>
          <w:lang w:eastAsia="zh-CN"/>
        </w:rPr>
        <w:t>，我们知道</w:t>
      </w:r>
      <w:r>
        <w:rPr>
          <w:lang w:eastAsia="zh-CN"/>
        </w:rPr>
        <w:t>ID 1642</w:t>
      </w:r>
      <w:r>
        <w:rPr>
          <w:lang w:eastAsia="zh-CN"/>
        </w:rPr>
        <w:t>属于</w:t>
      </w:r>
      <w:r>
        <w:rPr>
          <w:lang w:eastAsia="zh-CN"/>
        </w:rPr>
        <w:t xml:space="preserve"> ‘Iridoids and derivatives’ </w:t>
      </w:r>
      <w:r>
        <w:rPr>
          <w:lang w:eastAsia="zh-CN"/>
        </w:rPr>
        <w:t>（</w:t>
      </w:r>
      <w:r>
        <w:rPr>
          <w:lang w:eastAsia="zh-CN"/>
        </w:rPr>
        <w:t>IAD</w:t>
      </w:r>
      <w:r>
        <w:rPr>
          <w:lang w:eastAsia="zh-CN"/>
        </w:rPr>
        <w:t>），其他的是</w:t>
      </w:r>
      <w:r>
        <w:rPr>
          <w:lang w:eastAsia="zh-CN"/>
        </w:rPr>
        <w:t xml:space="preserve"> ‘Dialkyl ethers’ </w:t>
      </w:r>
      <w:r>
        <w:rPr>
          <w:lang w:eastAsia="zh-CN"/>
        </w:rPr>
        <w:t>（</w:t>
      </w:r>
      <w:r>
        <w:rPr>
          <w:lang w:eastAsia="zh-CN"/>
        </w:rPr>
        <w:t>DE</w:t>
      </w:r>
      <w:r>
        <w:rPr>
          <w:lang w:eastAsia="zh-CN"/>
        </w:rPr>
        <w:t>；</w:t>
      </w:r>
      <w:r>
        <w:rPr>
          <w:lang w:eastAsia="zh-CN"/>
        </w:rPr>
        <w:t>ID 1785</w:t>
      </w:r>
      <w:r>
        <w:rPr>
          <w:lang w:eastAsia="zh-CN"/>
        </w:rPr>
        <w:t>）和</w:t>
      </w:r>
      <w:r>
        <w:rPr>
          <w:lang w:eastAsia="zh-CN"/>
        </w:rPr>
        <w:t xml:space="preserve"> ‘Phenylpropanoids and polyketides’ </w:t>
      </w:r>
      <w:r>
        <w:rPr>
          <w:lang w:eastAsia="zh-CN"/>
        </w:rPr>
        <w:t>（</w:t>
      </w:r>
      <w:r>
        <w:rPr>
          <w:lang w:eastAsia="zh-CN"/>
        </w:rPr>
        <w:t>PAP</w:t>
      </w:r>
      <w:r>
        <w:rPr>
          <w:lang w:eastAsia="zh-CN"/>
        </w:rPr>
        <w:t>；</w:t>
      </w:r>
      <w:r>
        <w:rPr>
          <w:lang w:eastAsia="zh-CN"/>
        </w:rPr>
        <w:t>ID 2321</w:t>
      </w:r>
      <w:r>
        <w:rPr>
          <w:lang w:eastAsia="zh-CN"/>
        </w:rPr>
        <w:t>）。</w:t>
      </w:r>
    </w:p>
    <w:p w:rsidR="00EC5BB5" w:rsidRDefault="00CA0BDE">
      <w:pPr>
        <w:jc w:val="center"/>
      </w:pPr>
      <w:r>
        <w:rPr>
          <w:noProof/>
          <w:lang w:eastAsia="zh-CN"/>
        </w:rPr>
        <w:lastRenderedPageBreak/>
        <w:drawing>
          <wp:inline distT="0" distB="0" distL="0" distR="0">
            <wp:extent cx="5669280" cy="6672580"/>
            <wp:effectExtent l="0" t="0" r="7620" b="4445"/>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a:blip r:embed="rId45"/>
                    <a:stretch/>
                  </pic:blipFill>
                  <pic:spPr bwMode="auto">
                    <a:xfrm>
                      <a:off x="0" y="0"/>
                      <a:ext cx="78740" cy="92680"/>
                    </a:xfrm>
                    <a:prstGeom prst="rect">
                      <a:avLst/>
                    </a:prstGeom>
                    <a:noFill/>
                  </pic:spPr>
                </pic:pic>
              </a:graphicData>
            </a:graphic>
          </wp:inline>
        </w:drawing>
      </w:r>
    </w:p>
    <w:p w:rsidR="00EC5BB5" w:rsidRDefault="00CA0BDE">
      <w:pPr>
        <w:pStyle w:val="ImageCaption"/>
      </w:pPr>
      <w:r>
        <w:t>图</w:t>
      </w:r>
      <w:bookmarkStart w:id="186" w:name="herbalTracer"/>
      <w:r>
        <w:fldChar w:fldCharType="begin"/>
      </w:r>
      <w:r>
        <w:instrText>SEQ fig \* Arabic</w:instrText>
      </w:r>
      <w:r>
        <w:fldChar w:fldCharType="separate"/>
      </w:r>
      <w:r>
        <w:t>17</w:t>
      </w:r>
      <w:r>
        <w:fldChar w:fldCharType="end"/>
      </w:r>
      <w:bookmarkEnd w:id="186"/>
      <w:r>
        <w:t xml:space="preserve"> </w:t>
      </w:r>
      <w:r>
        <w:t>在中药数据集的</w:t>
      </w:r>
      <w:r>
        <w:t>Child-Nebulae</w:t>
      </w:r>
      <w:r>
        <w:t>中追踪</w:t>
      </w:r>
      <w:r>
        <w:t>Top ‘Features’</w:t>
      </w:r>
    </w:p>
    <w:p w:rsidR="00EC5BB5" w:rsidRDefault="00CA0BDE">
      <w:pPr>
        <w:pStyle w:val="Compact"/>
        <w:numPr>
          <w:ilvl w:val="0"/>
          <w:numId w:val="1"/>
        </w:numPr>
      </w:pPr>
      <w:r>
        <w:t>图</w:t>
      </w:r>
      <w:hyperlink w:anchor="herbalTracer">
        <w:r>
          <w:fldChar w:fldCharType="begin"/>
        </w:r>
        <w:r>
          <w:instrText xml:space="preserve"> REF herbalTracer \h</w:instrText>
        </w:r>
        <w:r>
          <w:fldChar w:fldCharType="separate"/>
        </w:r>
        <w:r>
          <w:t>17</w:t>
        </w:r>
        <w:r>
          <w:fldChar w:fldCharType="end"/>
        </w:r>
      </w:hyperlink>
      <w:r>
        <w:t>注：根据统计分析的</w:t>
      </w:r>
      <w:r>
        <w:t xml:space="preserve"> ‘Features’ </w:t>
      </w:r>
      <w:r>
        <w:t>排名，</w:t>
      </w:r>
      <w:r>
        <w:t xml:space="preserve">Top’ Features’ </w:t>
      </w:r>
      <w:r>
        <w:t>在</w:t>
      </w:r>
      <w:r>
        <w:t>Child-Nebulae</w:t>
      </w:r>
      <w:r>
        <w:t>中用不同的颜色标记。</w:t>
      </w:r>
    </w:p>
    <w:p w:rsidR="00EC5BB5" w:rsidRDefault="00EC5BB5">
      <w:pPr>
        <w:sectPr w:rsidR="00EC5BB5">
          <w:type w:val="continuous"/>
          <w:pgSz w:w="11906" w:h="16838"/>
          <w:pgMar w:top="1134" w:right="850" w:bottom="1134" w:left="1701" w:header="709" w:footer="709" w:gutter="0"/>
          <w:cols w:space="720"/>
          <w:docGrid w:linePitch="360"/>
        </w:sectPr>
      </w:pPr>
    </w:p>
    <w:p w:rsidR="00EC5BB5" w:rsidRDefault="00CA0BDE">
      <w:pPr>
        <w:jc w:val="center"/>
      </w:pPr>
      <w:r>
        <w:rPr>
          <w:noProof/>
          <w:lang w:eastAsia="zh-CN"/>
        </w:rPr>
        <w:lastRenderedPageBreak/>
        <w:drawing>
          <wp:inline distT="0" distB="0" distL="0" distR="0">
            <wp:extent cx="6911975" cy="5669280"/>
            <wp:effectExtent l="0" t="0" r="3175" b="7620"/>
            <wp:docPr id="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pic:cNvPicPr>
                      <a:picLocks noChangeAspect="1"/>
                    </pic:cNvPicPr>
                  </pic:nvPicPr>
                  <pic:blipFill>
                    <a:blip r:embed="rId46"/>
                    <a:stretch/>
                  </pic:blipFill>
                  <pic:spPr bwMode="auto">
                    <a:xfrm>
                      <a:off x="0" y="0"/>
                      <a:ext cx="96001" cy="78740"/>
                    </a:xfrm>
                    <a:prstGeom prst="rect">
                      <a:avLst/>
                    </a:prstGeom>
                    <a:noFill/>
                  </pic:spPr>
                </pic:pic>
              </a:graphicData>
            </a:graphic>
          </wp:inline>
        </w:drawing>
      </w:r>
    </w:p>
    <w:p w:rsidR="00EC5BB5" w:rsidRDefault="00CA0BDE">
      <w:pPr>
        <w:pStyle w:val="ImageCaption"/>
      </w:pPr>
      <w:r>
        <w:t>图</w:t>
      </w:r>
      <w:bookmarkStart w:id="187" w:name="msms"/>
      <w:r>
        <w:fldChar w:fldCharType="begin"/>
      </w:r>
      <w:r>
        <w:instrText>SEQ fig \* Arabic</w:instrText>
      </w:r>
      <w:r>
        <w:fldChar w:fldCharType="separate"/>
      </w:r>
      <w:r>
        <w:t>18</w:t>
      </w:r>
      <w:r>
        <w:fldChar w:fldCharType="end"/>
      </w:r>
      <w:bookmarkEnd w:id="187"/>
      <w:r>
        <w:t xml:space="preserve"> </w:t>
      </w:r>
      <w:r>
        <w:t>中药数据集</w:t>
      </w:r>
      <w:r>
        <w:t xml:space="preserve">Top ‘Features’ </w:t>
      </w:r>
      <w:r>
        <w:t>的</w:t>
      </w:r>
      <w:r>
        <w:t>MS/MS</w:t>
      </w:r>
      <w:r>
        <w:t>图</w:t>
      </w:r>
    </w:p>
    <w:p w:rsidR="00EC5BB5" w:rsidRDefault="00CA0BDE">
      <w:pPr>
        <w:pStyle w:val="Compact"/>
        <w:numPr>
          <w:ilvl w:val="0"/>
          <w:numId w:val="1"/>
        </w:numPr>
        <w:rPr>
          <w:lang w:eastAsia="zh-CN"/>
        </w:rPr>
      </w:pPr>
      <w:r>
        <w:lastRenderedPageBreak/>
        <w:t>图</w:t>
      </w:r>
      <w:hyperlink w:anchor="msms">
        <w:r>
          <w:fldChar w:fldCharType="begin"/>
        </w:r>
        <w:r>
          <w:instrText xml:space="preserve"> REF msms \h</w:instrText>
        </w:r>
        <w:r>
          <w:fldChar w:fldCharType="separate"/>
        </w:r>
        <w:r>
          <w:t>18</w:t>
        </w:r>
        <w:r>
          <w:fldChar w:fldCharType="end"/>
        </w:r>
      </w:hyperlink>
      <w:r>
        <w:t>注：对于</w:t>
      </w:r>
      <w:r>
        <w:t>Top’ Features’</w:t>
      </w:r>
      <w:r>
        <w:t>，镜像的</w:t>
      </w:r>
      <w:r>
        <w:t>MS/MS</w:t>
      </w:r>
      <w:r>
        <w:t>光谱图说明了原始的</w:t>
      </w:r>
      <w:r>
        <w:t>MS/MS</w:t>
      </w:r>
      <w:r>
        <w:t>光谱（黑色）和</w:t>
      </w:r>
      <w:r>
        <w:t>SIRIUS</w:t>
      </w:r>
      <w:r>
        <w:t>预测的噪声过滤的</w:t>
      </w:r>
      <w:r>
        <w:t>MS/MS</w:t>
      </w:r>
      <w:r>
        <w:t>光谱（红色）。</w:t>
      </w:r>
      <w:r>
        <w:rPr>
          <w:lang w:eastAsia="zh-CN"/>
        </w:rPr>
        <w:t>条形图上面的点反映了相应的关系。</w:t>
      </w:r>
      <w:r>
        <w:rPr>
          <w:lang w:eastAsia="zh-CN"/>
        </w:rPr>
        <w:t xml:space="preserve">‘Features’ </w:t>
      </w:r>
      <w:r>
        <w:rPr>
          <w:lang w:eastAsia="zh-CN"/>
        </w:rPr>
        <w:t>的化学结构的最佳候选项被映射到该图中。</w:t>
      </w:r>
    </w:p>
    <w:p w:rsidR="00EC5BB5" w:rsidRDefault="00CA0BDE">
      <w:pPr>
        <w:jc w:val="center"/>
      </w:pPr>
      <w:r>
        <w:rPr>
          <w:noProof/>
          <w:lang w:eastAsia="zh-CN"/>
        </w:rPr>
        <w:lastRenderedPageBreak/>
        <w:drawing>
          <wp:inline distT="0" distB="0" distL="0" distR="0">
            <wp:extent cx="6831330" cy="5669280"/>
            <wp:effectExtent l="0" t="0" r="7620" b="7620"/>
            <wp:docPr id="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47"/>
                    <a:stretch/>
                  </pic:blipFill>
                  <pic:spPr bwMode="auto">
                    <a:xfrm>
                      <a:off x="0" y="0"/>
                      <a:ext cx="94880" cy="78740"/>
                    </a:xfrm>
                    <a:prstGeom prst="rect">
                      <a:avLst/>
                    </a:prstGeom>
                    <a:noFill/>
                  </pic:spPr>
                </pic:pic>
              </a:graphicData>
            </a:graphic>
          </wp:inline>
        </w:drawing>
      </w:r>
    </w:p>
    <w:p w:rsidR="00EC5BB5" w:rsidRDefault="00CA0BDE">
      <w:pPr>
        <w:pStyle w:val="ImageCaption"/>
      </w:pPr>
      <w:r>
        <w:t>图</w:t>
      </w:r>
      <w:bookmarkStart w:id="188" w:name="eic"/>
      <w:r>
        <w:fldChar w:fldCharType="begin"/>
      </w:r>
      <w:r>
        <w:instrText>SEQ fig \* Arabic</w:instrText>
      </w:r>
      <w:r>
        <w:fldChar w:fldCharType="separate"/>
      </w:r>
      <w:r>
        <w:t>19</w:t>
      </w:r>
      <w:r>
        <w:fldChar w:fldCharType="end"/>
      </w:r>
      <w:bookmarkEnd w:id="188"/>
      <w:r>
        <w:t xml:space="preserve"> </w:t>
      </w:r>
      <w:r>
        <w:t>中药数据集</w:t>
      </w:r>
      <w:r>
        <w:t xml:space="preserve">Top ‘Features’ </w:t>
      </w:r>
      <w:r>
        <w:t>的</w:t>
      </w:r>
      <w:r>
        <w:t>EIC</w:t>
      </w:r>
      <w:r>
        <w:t>图</w:t>
      </w:r>
    </w:p>
    <w:p w:rsidR="00EC5BB5" w:rsidRDefault="00CA0BDE">
      <w:pPr>
        <w:pStyle w:val="Compact"/>
        <w:numPr>
          <w:ilvl w:val="0"/>
          <w:numId w:val="1"/>
        </w:numPr>
      </w:pPr>
      <w:r>
        <w:lastRenderedPageBreak/>
        <w:t>图</w:t>
      </w:r>
      <w:hyperlink w:anchor="eic">
        <w:r>
          <w:fldChar w:fldCharType="begin"/>
        </w:r>
        <w:r>
          <w:instrText xml:space="preserve"> REF eic \h</w:instrText>
        </w:r>
        <w:r>
          <w:fldChar w:fldCharType="separate"/>
        </w:r>
        <w:r>
          <w:t>19</w:t>
        </w:r>
        <w:r>
          <w:fldChar w:fldCharType="end"/>
        </w:r>
      </w:hyperlink>
      <w:r>
        <w:t>注：</w:t>
      </w:r>
      <w:r>
        <w:t>EIC</w:t>
      </w:r>
      <w:r>
        <w:t>图说明了</w:t>
      </w:r>
      <w:r>
        <w:t xml:space="preserve">Top’ Features’ </w:t>
      </w:r>
      <w:r>
        <w:t>的原始峰形（通过</w:t>
      </w:r>
      <w:r>
        <w:t>MCnebula</w:t>
      </w:r>
      <w:r>
        <w:t>绘制；通过</w:t>
      </w:r>
      <w:r>
        <w:t>MZmine2</w:t>
      </w:r>
      <w:r>
        <w:t>的自动数据分析管道（</w:t>
      </w:r>
      <w:r>
        <w:t>ADAP</w:t>
      </w:r>
      <w:r>
        <w:t>）算法检测）。</w:t>
      </w:r>
    </w:p>
    <w:bookmarkEnd w:id="185"/>
    <w:p w:rsidR="00EC5BB5" w:rsidRDefault="00EC5BB5">
      <w:pPr>
        <w:sectPr w:rsidR="00EC5BB5">
          <w:type w:val="oddPage"/>
          <w:pgSz w:w="16838" w:h="11906" w:orient="landscape"/>
          <w:pgMar w:top="1134" w:right="850" w:bottom="1134" w:left="1701" w:header="709" w:footer="709" w:gutter="0"/>
          <w:cols w:space="720"/>
          <w:docGrid w:linePitch="360"/>
        </w:sectPr>
      </w:pPr>
    </w:p>
    <w:p w:rsidR="00EC5BB5" w:rsidRDefault="00CA0BDE">
      <w:pPr>
        <w:pStyle w:val="2"/>
        <w:rPr>
          <w:lang w:eastAsia="zh-CN"/>
        </w:rPr>
      </w:pPr>
      <w:bookmarkStart w:id="189" w:name="_Toc69"/>
      <w:bookmarkStart w:id="190" w:name="二mcnebula对中药数据集的聚焦分析"/>
      <w:r>
        <w:rPr>
          <w:lang w:eastAsia="zh-CN"/>
        </w:rPr>
        <w:lastRenderedPageBreak/>
        <w:t>（二）</w:t>
      </w:r>
      <w:r>
        <w:rPr>
          <w:lang w:eastAsia="zh-CN"/>
        </w:rPr>
        <w:t>MCnebula</w:t>
      </w:r>
      <w:r>
        <w:rPr>
          <w:lang w:eastAsia="zh-CN"/>
        </w:rPr>
        <w:t>对中药数据集的聚焦分析</w:t>
      </w:r>
      <w:bookmarkEnd w:id="189"/>
    </w:p>
    <w:p w:rsidR="00EC5BB5" w:rsidRDefault="00CA0BDE">
      <w:pPr>
        <w:pStyle w:val="FirstParagraph"/>
        <w:rPr>
          <w:lang w:eastAsia="zh-CN"/>
        </w:rPr>
      </w:pPr>
      <w:r>
        <w:t xml:space="preserve">   </w:t>
      </w:r>
      <w:r>
        <w:t>分别对</w:t>
      </w:r>
      <w:r>
        <w:t>IAD</w:t>
      </w:r>
      <w:r>
        <w:t>、</w:t>
      </w:r>
      <w:r>
        <w:t>DE</w:t>
      </w:r>
      <w:r>
        <w:t>和</w:t>
      </w:r>
      <w:r>
        <w:t>PAP</w:t>
      </w:r>
      <w:r>
        <w:t>的</w:t>
      </w:r>
      <w:r>
        <w:t>Child-Nebulae</w:t>
      </w:r>
      <w:r>
        <w:t>进行了深度的注释。对</w:t>
      </w:r>
      <w:r>
        <w:t>ID 1642</w:t>
      </w:r>
      <w:r>
        <w:t>、</w:t>
      </w:r>
      <w:r>
        <w:t>1785</w:t>
      </w:r>
      <w:r>
        <w:t>和</w:t>
      </w:r>
      <w:r>
        <w:t>2321</w:t>
      </w:r>
      <w:r>
        <w:t>的</w:t>
      </w:r>
      <w:r>
        <w:t xml:space="preserve"> ‘Features’ </w:t>
      </w:r>
      <w:r>
        <w:t>在</w:t>
      </w:r>
      <w:r>
        <w:t>Child-Nebulae</w:t>
      </w:r>
      <w:r>
        <w:t>中的位置进行了聚焦分析（图</w:t>
      </w:r>
      <w:hyperlink w:anchor="complex">
        <w:r>
          <w:fldChar w:fldCharType="begin"/>
        </w:r>
        <w:r>
          <w:instrText xml:space="preserve"> REF complex \h</w:instrText>
        </w:r>
        <w:r>
          <w:fldChar w:fldCharType="separate"/>
        </w:r>
        <w:r>
          <w:t>20</w:t>
        </w:r>
        <w:r>
          <w:fldChar w:fldCharType="end"/>
        </w:r>
      </w:hyperlink>
      <w:r>
        <w:t>a</w:t>
      </w:r>
      <w:r>
        <w:t>、</w:t>
      </w:r>
      <w:r>
        <w:t>b</w:t>
      </w:r>
      <w:r>
        <w:t>和</w:t>
      </w:r>
      <w:r>
        <w:t>c</w:t>
      </w:r>
      <w:r>
        <w:t>）。只有</w:t>
      </w:r>
      <w:r>
        <w:t>ID 1642</w:t>
      </w:r>
      <w:r>
        <w:t>的</w:t>
      </w:r>
      <w:r>
        <w:t xml:space="preserve"> ‘Features’ </w:t>
      </w:r>
      <w:r>
        <w:t>有相邻的</w:t>
      </w:r>
      <w:r>
        <w:t xml:space="preserve"> ‘Features’</w:t>
      </w:r>
      <w:r>
        <w:t>，其识别的化学结构（</w:t>
      </w:r>
      <w:r>
        <w:t>ID 2110</w:t>
      </w:r>
      <w:r>
        <w:t>和</w:t>
      </w:r>
      <w:r>
        <w:t>ID 854</w:t>
      </w:r>
      <w:r>
        <w:t>）的母核相似。</w:t>
      </w:r>
      <w:r>
        <w:t>ID 2110</w:t>
      </w:r>
      <w:r>
        <w:t>和</w:t>
      </w:r>
      <w:r>
        <w:t>ID 854</w:t>
      </w:r>
      <w:r>
        <w:t>的</w:t>
      </w:r>
      <w:r>
        <w:t xml:space="preserve"> ‘Features’ </w:t>
      </w:r>
      <w:r>
        <w:t>的化学结构被鉴定（</w:t>
      </w:r>
      <w:r>
        <w:t>Tanimoto similarity</w:t>
      </w:r>
      <w:r>
        <w:t>：分别为</w:t>
      </w:r>
      <w:r>
        <w:t>0.69</w:t>
      </w:r>
      <w:r>
        <w:t>和</w:t>
      </w:r>
      <w:r>
        <w:t>0.70</w:t>
      </w:r>
      <w:r>
        <w:t>）（图</w:t>
      </w:r>
      <w:hyperlink w:anchor="complex">
        <w:r>
          <w:fldChar w:fldCharType="begin"/>
        </w:r>
        <w:r>
          <w:instrText xml:space="preserve"> REF complex \h</w:instrText>
        </w:r>
        <w:r>
          <w:fldChar w:fldCharType="separate"/>
        </w:r>
        <w:r>
          <w:t>20</w:t>
        </w:r>
        <w:r>
          <w:fldChar w:fldCharType="end"/>
        </w:r>
      </w:hyperlink>
      <w:r>
        <w:t>d</w:t>
      </w:r>
      <w:r>
        <w:t>，</w:t>
      </w:r>
      <w:r>
        <w:t>e</w:t>
      </w:r>
      <w:r>
        <w:t>和</w:t>
      </w:r>
      <w:r>
        <w:t>f</w:t>
      </w:r>
      <w:r>
        <w:t>）；它们的峰面积水平在处理后有所下降和增加。</w:t>
      </w:r>
      <w:r>
        <w:rPr>
          <w:lang w:eastAsia="zh-CN"/>
        </w:rPr>
        <w:t>根据图</w:t>
      </w:r>
      <w:hyperlink w:anchor="complex">
        <w:r>
          <w:fldChar w:fldCharType="begin"/>
        </w:r>
        <w:r>
          <w:rPr>
            <w:lang w:eastAsia="zh-CN"/>
          </w:rPr>
          <w:instrText xml:space="preserve"> REF complex \h</w:instrText>
        </w:r>
        <w:r>
          <w:fldChar w:fldCharType="separate"/>
        </w:r>
        <w:r>
          <w:rPr>
            <w:lang w:eastAsia="zh-CN"/>
          </w:rPr>
          <w:t>20</w:t>
        </w:r>
        <w:r>
          <w:fldChar w:fldCharType="end"/>
        </w:r>
      </w:hyperlink>
      <w:r>
        <w:rPr>
          <w:lang w:eastAsia="zh-CN"/>
        </w:rPr>
        <w:t>d</w:t>
      </w:r>
      <w:r>
        <w:rPr>
          <w:lang w:eastAsia="zh-CN"/>
        </w:rPr>
        <w:t>和</w:t>
      </w:r>
      <w:r>
        <w:rPr>
          <w:lang w:eastAsia="zh-CN"/>
        </w:rPr>
        <w:t>e</w:t>
      </w:r>
      <w:r>
        <w:rPr>
          <w:lang w:eastAsia="zh-CN"/>
        </w:rPr>
        <w:t>所示的化学结构，我们推测</w:t>
      </w:r>
      <w:r>
        <w:rPr>
          <w:lang w:eastAsia="zh-CN"/>
        </w:rPr>
        <w:t>ID 2110</w:t>
      </w:r>
      <w:r>
        <w:rPr>
          <w:lang w:eastAsia="zh-CN"/>
        </w:rPr>
        <w:t>的化合物在加工后部分转化为</w:t>
      </w:r>
      <w:r>
        <w:rPr>
          <w:lang w:eastAsia="zh-CN"/>
        </w:rPr>
        <w:t>ID 854</w:t>
      </w:r>
      <w:r>
        <w:rPr>
          <w:lang w:eastAsia="zh-CN"/>
        </w:rPr>
        <w:t>的化合物，这可能涉及化学变化如脱水和重排。这种推测解释了峰面积水平的改变。此外，化合物</w:t>
      </w:r>
      <w:r>
        <w:rPr>
          <w:lang w:eastAsia="zh-CN"/>
        </w:rPr>
        <w:t>ID 1642</w:t>
      </w:r>
      <w:r>
        <w:rPr>
          <w:lang w:eastAsia="zh-CN"/>
        </w:rPr>
        <w:t>（其光谱显示在图</w:t>
      </w:r>
      <w:hyperlink w:anchor="msms">
        <w:r>
          <w:fldChar w:fldCharType="begin"/>
        </w:r>
        <w:r>
          <w:rPr>
            <w:lang w:eastAsia="zh-CN"/>
          </w:rPr>
          <w:instrText xml:space="preserve"> REF msms \h</w:instrText>
        </w:r>
        <w:r>
          <w:fldChar w:fldCharType="separate"/>
        </w:r>
        <w:r>
          <w:rPr>
            <w:lang w:eastAsia="zh-CN"/>
          </w:rPr>
          <w:t>18</w:t>
        </w:r>
        <w:r>
          <w:fldChar w:fldCharType="end"/>
        </w:r>
      </w:hyperlink>
      <w:r>
        <w:rPr>
          <w:lang w:eastAsia="zh-CN"/>
        </w:rPr>
        <w:t>和图</w:t>
      </w:r>
      <w:hyperlink w:anchor="eic">
        <w:r>
          <w:fldChar w:fldCharType="begin"/>
        </w:r>
        <w:r>
          <w:rPr>
            <w:lang w:eastAsia="zh-CN"/>
          </w:rPr>
          <w:instrText xml:space="preserve"> REF eic \h</w:instrText>
        </w:r>
        <w:r>
          <w:fldChar w:fldCharType="separate"/>
        </w:r>
        <w:r>
          <w:rPr>
            <w:lang w:eastAsia="zh-CN"/>
          </w:rPr>
          <w:t>19</w:t>
        </w:r>
        <w:r>
          <w:fldChar w:fldCharType="end"/>
        </w:r>
      </w:hyperlink>
      <w:r>
        <w:rPr>
          <w:lang w:eastAsia="zh-CN"/>
        </w:rPr>
        <w:t>中）含量的增加也可能与化合物</w:t>
      </w:r>
      <w:r>
        <w:rPr>
          <w:lang w:eastAsia="zh-CN"/>
        </w:rPr>
        <w:t>ID 2110</w:t>
      </w:r>
      <w:r>
        <w:rPr>
          <w:lang w:eastAsia="zh-CN"/>
        </w:rPr>
        <w:t>的减少有关。</w:t>
      </w:r>
    </w:p>
    <w:p w:rsidR="00EC5BB5" w:rsidRDefault="00CA0BDE">
      <w:pPr>
        <w:pStyle w:val="a0"/>
        <w:rPr>
          <w:lang w:eastAsia="zh-CN"/>
        </w:rPr>
      </w:pPr>
      <w:r>
        <w:rPr>
          <w:lang w:eastAsia="zh-CN"/>
        </w:rPr>
        <w:t xml:space="preserve">   </w:t>
      </w:r>
      <w:r>
        <w:rPr>
          <w:lang w:eastAsia="zh-CN"/>
        </w:rPr>
        <w:t>我们所展示的</w:t>
      </w:r>
      <w:r>
        <w:rPr>
          <w:lang w:eastAsia="zh-CN"/>
        </w:rPr>
        <w:t>MCnebula</w:t>
      </w:r>
      <w:r>
        <w:rPr>
          <w:lang w:eastAsia="zh-CN"/>
        </w:rPr>
        <w:t>发现重要化合物和发现化学变化的方法可以应用于探索更多的化合物（表</w:t>
      </w:r>
      <w:hyperlink w:anchor="herbalSum">
        <w:r>
          <w:fldChar w:fldCharType="begin"/>
        </w:r>
        <w:r>
          <w:rPr>
            <w:lang w:eastAsia="zh-CN"/>
          </w:rPr>
          <w:instrText xml:space="preserve"> REF herbalSum \h</w:instrText>
        </w:r>
        <w:r>
          <w:fldChar w:fldCharType="separate"/>
        </w:r>
        <w:r>
          <w:rPr>
            <w:b/>
            <w:lang w:eastAsia="zh-CN"/>
          </w:rPr>
          <w:t>17</w:t>
        </w:r>
        <w:r>
          <w:fldChar w:fldCharType="end"/>
        </w:r>
      </w:hyperlink>
      <w:r>
        <w:rPr>
          <w:lang w:eastAsia="zh-CN"/>
        </w:rPr>
        <w:t>），但此处不再展开描述。</w:t>
      </w:r>
    </w:p>
    <w:p w:rsidR="00EC5BB5" w:rsidRDefault="00EC5BB5">
      <w:pPr>
        <w:rPr>
          <w:lang w:eastAsia="zh-CN"/>
        </w:rPr>
        <w:sectPr w:rsidR="00EC5BB5">
          <w:type w:val="continuous"/>
          <w:pgSz w:w="11906" w:h="16838"/>
          <w:pgMar w:top="1134" w:right="850" w:bottom="1134" w:left="1701" w:header="709" w:footer="709" w:gutter="0"/>
          <w:cols w:space="720"/>
          <w:docGrid w:linePitch="360"/>
        </w:sectPr>
      </w:pPr>
    </w:p>
    <w:p w:rsidR="00EC5BB5" w:rsidRDefault="00CA0BDE">
      <w:pPr>
        <w:jc w:val="center"/>
      </w:pPr>
      <w:r>
        <w:rPr>
          <w:noProof/>
          <w:lang w:eastAsia="zh-CN"/>
        </w:rPr>
        <w:lastRenderedPageBreak/>
        <w:drawing>
          <wp:inline distT="0" distB="0" distL="0" distR="0">
            <wp:extent cx="7879715" cy="5669280"/>
            <wp:effectExtent l="0" t="0" r="6985" b="7620"/>
            <wp:docPr id="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48"/>
                    <a:stretch/>
                  </pic:blipFill>
                  <pic:spPr bwMode="auto">
                    <a:xfrm>
                      <a:off x="0" y="0"/>
                      <a:ext cx="109441" cy="78740"/>
                    </a:xfrm>
                    <a:prstGeom prst="rect">
                      <a:avLst/>
                    </a:prstGeom>
                    <a:noFill/>
                  </pic:spPr>
                </pic:pic>
              </a:graphicData>
            </a:graphic>
          </wp:inline>
        </w:drawing>
      </w:r>
    </w:p>
    <w:p w:rsidR="00EC5BB5" w:rsidRDefault="00CA0BDE">
      <w:pPr>
        <w:pStyle w:val="ImageCaption"/>
      </w:pPr>
      <w:r>
        <w:t>图</w:t>
      </w:r>
      <w:bookmarkStart w:id="191" w:name="complex"/>
      <w:r>
        <w:fldChar w:fldCharType="begin"/>
      </w:r>
      <w:r>
        <w:instrText>SEQ fig \* Arabic</w:instrText>
      </w:r>
      <w:r>
        <w:fldChar w:fldCharType="separate"/>
      </w:r>
      <w:r>
        <w:t>20</w:t>
      </w:r>
      <w:r>
        <w:fldChar w:fldCharType="end"/>
      </w:r>
      <w:bookmarkEnd w:id="191"/>
      <w:r>
        <w:t xml:space="preserve"> </w:t>
      </w:r>
      <w:r>
        <w:t>在中药数据集聚焦于</w:t>
      </w:r>
      <w:r>
        <w:t>Child-Nebulae</w:t>
      </w:r>
      <w:r>
        <w:t>中的</w:t>
      </w:r>
      <w:r>
        <w:t>Top ’Features’</w:t>
      </w:r>
      <w:r>
        <w:t>的方位</w:t>
      </w:r>
    </w:p>
    <w:p w:rsidR="00EC5BB5" w:rsidRDefault="00CA0BDE">
      <w:pPr>
        <w:pStyle w:val="Compact"/>
        <w:numPr>
          <w:ilvl w:val="0"/>
          <w:numId w:val="1"/>
        </w:numPr>
      </w:pPr>
      <w:r>
        <w:lastRenderedPageBreak/>
        <w:t>图</w:t>
      </w:r>
      <w:hyperlink w:anchor="complex">
        <w:r>
          <w:fldChar w:fldCharType="begin"/>
        </w:r>
        <w:r>
          <w:instrText xml:space="preserve"> REF complex \h</w:instrText>
        </w:r>
        <w:r>
          <w:fldChar w:fldCharType="separate"/>
        </w:r>
        <w:r>
          <w:t>20</w:t>
        </w:r>
        <w:r>
          <w:fldChar w:fldCharType="end"/>
        </w:r>
      </w:hyperlink>
      <w:r>
        <w:t>注：</w:t>
      </w:r>
      <w:r>
        <w:rPr>
          <w:b/>
          <w:bCs/>
        </w:rPr>
        <w:t>a</w:t>
      </w:r>
      <w:r>
        <w:t>，</w:t>
      </w:r>
      <w:r>
        <w:rPr>
          <w:b/>
          <w:bCs/>
        </w:rPr>
        <w:t>b</w:t>
      </w:r>
      <w:r>
        <w:t>和</w:t>
      </w:r>
      <w:r>
        <w:rPr>
          <w:b/>
          <w:bCs/>
        </w:rPr>
        <w:t>c</w:t>
      </w:r>
      <w:r>
        <w:t xml:space="preserve"> </w:t>
      </w:r>
      <w:r>
        <w:t>分别说明了</w:t>
      </w:r>
      <w:r>
        <w:t xml:space="preserve"> ‘Iridoids and derivatives’ </w:t>
      </w:r>
      <w:r>
        <w:t>、</w:t>
      </w:r>
      <w:r>
        <w:t xml:space="preserve"> ‘Dialkyl ethers’ </w:t>
      </w:r>
      <w:r>
        <w:t>或</w:t>
      </w:r>
      <w:r>
        <w:t xml:space="preserve"> ‘Phenylpropanoids and polyketides’ </w:t>
      </w:r>
      <w:r>
        <w:t>深度注释的</w:t>
      </w:r>
      <w:r>
        <w:t>Child-Nebulae</w:t>
      </w:r>
      <w:r>
        <w:t>的局部视图。</w:t>
      </w:r>
      <w:proofErr w:type="gramStart"/>
      <w:r>
        <w:rPr>
          <w:b/>
          <w:bCs/>
        </w:rPr>
        <w:t>d</w:t>
      </w:r>
      <w:r>
        <w:t>和</w:t>
      </w:r>
      <w:r>
        <w:rPr>
          <w:b/>
          <w:bCs/>
        </w:rPr>
        <w:t>e</w:t>
      </w:r>
      <w:r>
        <w:t>分别表示</w:t>
      </w:r>
      <w:r>
        <w:t>ID</w:t>
      </w:r>
      <w:proofErr w:type="gramEnd"/>
      <w:r>
        <w:t xml:space="preserve"> 2110</w:t>
      </w:r>
      <w:r>
        <w:t>和</w:t>
      </w:r>
      <w:r>
        <w:t>ID 854</w:t>
      </w:r>
      <w:r>
        <w:t>的</w:t>
      </w:r>
      <w:r>
        <w:t xml:space="preserve"> ‘Features’ </w:t>
      </w:r>
      <w:r>
        <w:t>（化合物）的化学结构。</w:t>
      </w:r>
      <w:proofErr w:type="gramStart"/>
      <w:r>
        <w:rPr>
          <w:b/>
          <w:bCs/>
        </w:rPr>
        <w:t>f</w:t>
      </w:r>
      <w:r>
        <w:t>和</w:t>
      </w:r>
      <w:r>
        <w:rPr>
          <w:b/>
          <w:bCs/>
        </w:rPr>
        <w:t>g</w:t>
      </w:r>
      <w:r>
        <w:t>显示了</w:t>
      </w:r>
      <w:proofErr w:type="gramEnd"/>
      <w:r>
        <w:t xml:space="preserve"> ‘Features’ </w:t>
      </w:r>
      <w:r>
        <w:t>的</w:t>
      </w:r>
      <w:r>
        <w:t>MS/MS</w:t>
      </w:r>
      <w:r>
        <w:t>图谱（参考图</w:t>
      </w:r>
      <w:hyperlink w:anchor="msms">
        <w:r>
          <w:fldChar w:fldCharType="begin"/>
        </w:r>
        <w:r>
          <w:instrText xml:space="preserve"> REF msms \h</w:instrText>
        </w:r>
        <w:r>
          <w:fldChar w:fldCharType="separate"/>
        </w:r>
        <w:r>
          <w:t>18</w:t>
        </w:r>
        <w:r>
          <w:fldChar w:fldCharType="end"/>
        </w:r>
      </w:hyperlink>
      <w:r>
        <w:t>的描述）和</w:t>
      </w:r>
      <w:r>
        <w:t>EIC</w:t>
      </w:r>
      <w:r>
        <w:t>图（参考图</w:t>
      </w:r>
      <w:hyperlink w:anchor="eic">
        <w:r>
          <w:fldChar w:fldCharType="begin"/>
        </w:r>
        <w:r>
          <w:instrText xml:space="preserve"> REF eic \h</w:instrText>
        </w:r>
        <w:r>
          <w:fldChar w:fldCharType="separate"/>
        </w:r>
        <w:r>
          <w:t>19</w:t>
        </w:r>
        <w:r>
          <w:fldChar w:fldCharType="end"/>
        </w:r>
      </w:hyperlink>
      <w:r>
        <w:t>的描述）。</w:t>
      </w:r>
    </w:p>
    <w:p w:rsidR="00EC5BB5" w:rsidRDefault="00CA0BDE">
      <w:pPr>
        <w:keepNext/>
        <w:pBdr>
          <w:top w:val="none" w:sz="0" w:space="0" w:color="000000"/>
          <w:left w:val="none" w:sz="0" w:space="0" w:color="000000"/>
          <w:bottom w:val="none" w:sz="0" w:space="0" w:color="000000"/>
          <w:right w:val="none" w:sz="0" w:space="0" w:color="000000"/>
        </w:pBdr>
        <w:spacing w:before="60" w:after="60" w:line="240" w:lineRule="auto"/>
        <w:ind w:left="60" w:right="60"/>
        <w:jc w:val="center"/>
      </w:pPr>
      <w:r>
        <w:rPr>
          <w:b/>
        </w:rPr>
        <w:t>表</w:t>
      </w:r>
      <w:r>
        <w:rPr>
          <w:b/>
        </w:rPr>
        <w:t xml:space="preserve"> </w:t>
      </w:r>
      <w:bookmarkStart w:id="192" w:name="herbalSum"/>
      <w:r>
        <w:rPr>
          <w:b/>
        </w:rPr>
        <w:fldChar w:fldCharType="begin"/>
      </w:r>
      <w:r>
        <w:rPr>
          <w:b/>
        </w:rPr>
        <w:instrText>SEQ tab \* Arabic</w:instrText>
      </w:r>
      <w:r>
        <w:rPr>
          <w:b/>
        </w:rPr>
        <w:fldChar w:fldCharType="separate"/>
      </w:r>
      <w:r>
        <w:rPr>
          <w:b/>
        </w:rPr>
        <w:t>17</w:t>
      </w:r>
      <w:r>
        <w:rPr>
          <w:b/>
        </w:rPr>
        <w:fldChar w:fldCharType="end"/>
      </w:r>
      <w:bookmarkEnd w:id="192"/>
      <w:r>
        <w:rPr>
          <w:b/>
        </w:rPr>
        <w:t xml:space="preserve">  </w:t>
      </w:r>
      <w:r>
        <w:t>MCnebula</w:t>
      </w:r>
      <w:r>
        <w:t>工作流鉴定的中药数据集的化合物（</w:t>
      </w:r>
      <w:r>
        <w:t>Q-value &lt; 0.05</w:t>
      </w:r>
      <w:r>
        <w:t>）</w:t>
      </w:r>
    </w:p>
    <w:tbl>
      <w:tblPr>
        <w:tblW w:w="0" w:type="auto"/>
        <w:jc w:val="center"/>
        <w:tblLayout w:type="fixed"/>
        <w:tblLook w:val="04A0" w:firstRow="1" w:lastRow="0" w:firstColumn="1" w:lastColumn="0" w:noHBand="0" w:noVBand="1"/>
      </w:tblPr>
      <w:tblGrid>
        <w:gridCol w:w="2288"/>
        <w:gridCol w:w="673"/>
        <w:gridCol w:w="1346"/>
        <w:gridCol w:w="673"/>
        <w:gridCol w:w="807"/>
        <w:gridCol w:w="1615"/>
        <w:gridCol w:w="1346"/>
        <w:gridCol w:w="673"/>
        <w:gridCol w:w="1615"/>
        <w:gridCol w:w="2019"/>
        <w:gridCol w:w="673"/>
        <w:gridCol w:w="673"/>
      </w:tblGrid>
      <w:tr w:rsidR="00EC5BB5">
        <w:trPr>
          <w:tblHeader/>
          <w:jc w:val="center"/>
        </w:trPr>
        <w:tc>
          <w:tcPr>
            <w:tcW w:w="2288"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Synonym</w:t>
            </w:r>
          </w:p>
        </w:tc>
        <w:tc>
          <w:tcPr>
            <w:tcW w:w="673"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ID</w:t>
            </w:r>
          </w:p>
        </w:tc>
        <w:tc>
          <w:tcPr>
            <w:tcW w:w="1346"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Precursor m/z</w:t>
            </w:r>
          </w:p>
        </w:tc>
        <w:tc>
          <w:tcPr>
            <w:tcW w:w="673"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Err.</w:t>
            </w:r>
          </w:p>
        </w:tc>
        <w:tc>
          <w:tcPr>
            <w:tcW w:w="807"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RT (min)</w:t>
            </w:r>
          </w:p>
        </w:tc>
        <w:tc>
          <w:tcPr>
            <w:tcW w:w="1615"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Formula</w:t>
            </w:r>
          </w:p>
        </w:tc>
        <w:tc>
          <w:tcPr>
            <w:tcW w:w="1346"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Adduct</w:t>
            </w:r>
          </w:p>
        </w:tc>
        <w:tc>
          <w:tcPr>
            <w:tcW w:w="673"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TS</w:t>
            </w:r>
          </w:p>
        </w:tc>
        <w:tc>
          <w:tcPr>
            <w:tcW w:w="1615"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InChIKey planar</w:t>
            </w:r>
          </w:p>
        </w:tc>
        <w:tc>
          <w:tcPr>
            <w:tcW w:w="2019"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ClassyFire Class</w:t>
            </w:r>
          </w:p>
        </w:tc>
        <w:tc>
          <w:tcPr>
            <w:tcW w:w="673"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Sig.</w:t>
            </w:r>
          </w:p>
        </w:tc>
        <w:tc>
          <w:tcPr>
            <w:tcW w:w="673" w:type="dxa"/>
            <w:tcBorders>
              <w:top w:val="single" w:sz="12" w:space="0" w:color="666666"/>
              <w:left w:val="none" w:sz="4" w:space="0" w:color="000000"/>
              <w:bottom w:val="single" w:sz="12" w:space="0" w:color="666666"/>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Var.</w:t>
            </w:r>
          </w:p>
        </w:tc>
      </w:tr>
      <w:tr w:rsidR="00EC5BB5">
        <w:trPr>
          <w:jc w:val="center"/>
        </w:trPr>
        <w:tc>
          <w:tcPr>
            <w:tcW w:w="2288"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ethyl-dUTP</w:t>
            </w:r>
          </w:p>
        </w:tc>
        <w:tc>
          <w:tcPr>
            <w:tcW w:w="673"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1644</w:t>
            </w:r>
          </w:p>
        </w:tc>
        <w:tc>
          <w:tcPr>
            <w:tcW w:w="1346"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494.9989</w:t>
            </w:r>
          </w:p>
        </w:tc>
        <w:tc>
          <w:tcPr>
            <w:tcW w:w="673"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w:t>
            </w:r>
          </w:p>
        </w:tc>
        <w:tc>
          <w:tcPr>
            <w:tcW w:w="807"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C11H19N2O14P3</w:t>
            </w:r>
          </w:p>
        </w:tc>
        <w:tc>
          <w:tcPr>
            <w:tcW w:w="1346"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0.67</w:t>
            </w:r>
          </w:p>
        </w:tc>
        <w:tc>
          <w:tcPr>
            <w:tcW w:w="1615"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HSZWVJYQEOARCE</w:t>
            </w:r>
          </w:p>
        </w:tc>
        <w:tc>
          <w:tcPr>
            <w:tcW w:w="2019"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Pyrimidine deoxyribonucleoside triphosphates</w:t>
            </w:r>
          </w:p>
        </w:tc>
        <w:tc>
          <w:tcPr>
            <w:tcW w:w="673"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2339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555.0702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C15H22N6O13P2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YXPVCOGBORSVTN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D-sulfolactate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288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168.9800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C3H6O6S</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CQQGIWJSICOUON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399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217.0347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C8H10O7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HZUPENFESXIQFM</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Dicarboxylic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1655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327.1081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C15H20O8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CTBTYMWZDWFXTH</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Phenolic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1639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131.0338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C5H8O4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OIWJREZAJZVGQN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Hydroxy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AltA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268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193.0344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C6H10O7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AEMOLEFTQBMNLQ</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Glucuronic acid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dec-6-enoate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482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169.1223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C10H18O2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IZOFWCYKCWUJBY</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Geniposidinsaure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1642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373.1136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C16H22O10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ZJDOESGVOWAULF</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 O-glycosides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4-O-methyl-d-glucaric acid</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274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223.0450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C7H12O8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MDGDZMIEJCCPTI</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Glucuronic acid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digalactosyl ononitol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345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549.1666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C19H34O18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HUMKCYVGICAQIT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C-glycosyl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1-deoxyribitol-5-monophosphate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267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215.0320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C5H13O7P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YPXGTKHZRCDZTL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Monoalkyl phosphates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galactonate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245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195.0500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C6H12O7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RGHNJXZEOKUKBD</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hydroxy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cellobionate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395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357.1031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C12H22O12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JYTUSYBCFIZPBE</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acyl glycosides of mono- and disaccharides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7-methyl-9-oxodec-7-enoic acid</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761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197.1174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C11H18O3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DEIQQSNBDUHJNT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Hydroxyhydroquinone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1535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125.0232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C6H6O3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GGNQRNBDZQJCCN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Hydroxyquinols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Adenox</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385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264.0719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C10H11N5O4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ILMNSCQOSGKTNZ</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Purines and purine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2331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361.0900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C18H18O8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UKGMLDJBEMVQLQ</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Phenolic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Genipin</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303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225.0760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C11H14O5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AZKVWQKMDGGDSV</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cipatrijugin 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1994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527.2322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C29H36O9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CABATAPDJFTPNH</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Tricarboxylic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TS-70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414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453.1006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C14H23N4O11P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VBXZSBKAJFXURR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Xanthines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3-hydroxycinnamaldehyde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1196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147.0440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C9H8O2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DCHPWNOJPJRSEA</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Cinnamaldehydes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saccharate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269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209.0294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C6H10O8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DSLZVSRJTYRBFB</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Glucuronic acid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Sophorotriose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503.1610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C18H32O16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UQBIAGWOJDEOMN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Oligosaccharides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Lactotrehalose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341.1082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C12H22O11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HDTRYLNUVZCQOY</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O-glycosyl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451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101.0231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C4H6O3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VTERBIYJBWDXDT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Beta-hydroxy aldehydes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2-Hydroxy-3-methylbenzaldehyde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1271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135.0440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C8H8O2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IPPQNXSAJZOTJZ</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Aryl-aldehydes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Ribonate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282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165.0393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C5H10O6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QXKAIJAYHKCRRA</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Sugar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Octose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431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239.0764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C8H16O8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ZEPAXLPHESYSJU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Octoses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2321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509.1270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C23H26O13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FGJBUXQEYDEVAL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Xanthenes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Atranol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1178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151.0390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C8H8O3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JASONGFGOLHLGB</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Aryl-aldehydes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1785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523.3268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C29H48O8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KWOLRPNEMKAFDT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Stigmastanes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1395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475.1815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C21H32O12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OSEBKVVIVKEDHT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O-glycosyl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630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237.0607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C8H14O8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ZPOANLXNWQACPS</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Glucuronic acid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Gluceptate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281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225.0608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C7H14O8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KWMLJOLKUYYJFJ</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Sugar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2-deoxycellobiose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574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327.0924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C11H20O11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ZLSHPOOYAKKJSB</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O-glycosyl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313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565.1918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C27H34O13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GZMNUFHJDKKCRX</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Lignan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484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391.1244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C16H24O11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BGKSXZCAOMVVOF</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 O-glycosides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447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307.1911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C18H28O4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FCCFXOHVERVHQR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Lineolic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676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177.0547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C10H10O3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MRCGVXARHKOYKU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Methoxyphenols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4ciw</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328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217.0709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C9H14O6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HVNZLWXJZRWNGG</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Cyclitols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saccharolactone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297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191.0189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C6H8O7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XECPAIJNBXCOBO</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Gamma butyrolactones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1b-Hydroxycholate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1939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423.2747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C24H40O6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UYVVLXVBEQAATF</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Tetrahydroxy bile acids, alcohols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aldehydo-L-arabinuronate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381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163.0237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C5H8O6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VQUZNVATTCZTQO</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Sugar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925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231.1231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C11H20O5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MFSMRLNNRGLWQD</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hydroxy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D-xylobionate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454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297.0820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C10H18O10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DGXURXUMSDNLNT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O-glycosyl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Ficusesquilignan B</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641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583.2178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C31H36O11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GWAGNJOOCODQGM</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Furanoid lignans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921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261.1340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C12H22O6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BQRISQXLSXCXSC</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276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185.0809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C9H14O4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BVHSPGBGHGXBMY</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O-Gluur-gal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518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355.0874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C12H20O12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SYZNAVOGLCTGII</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acyl glycosides of mono- and disaccharides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Tanegool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592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375.1445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C20H24O7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MWQRAOGWLXTMIC</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Tetrahydrofuran lignans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Orcinoside 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287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583.2025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C27H36O14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SHOPWAJXDMLALR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Phenolic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4-oxononanoate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171.1016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C9H16O3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PRDIIROHTWNJDB</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keto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Cytospolide F</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1299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285.1703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C15H26O5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ATNGVHJGYIWYSL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Oxocins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inositol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262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179.0551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C6H12O6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CDAISMWEOUEBRE</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Cyclohexanols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938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719.2399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C31H44O19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FDHKIHNRBMODHH</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 O-glycosides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Methyl-D-galabioside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636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355.1239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C13H24O11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FHNIYFZSHCGBPP</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O-glycosyl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p-Hydroxyphenylacetaldehyde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280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135.0440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C8H8O2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IPRPPFIAVHPVJH</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Phenylacetaldehydes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3-oxooctanoate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420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157.0858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C8H14O3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FWNRRWJFOZIGQZ</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keto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Undecanedioic acid, 5-oxo-</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862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229.1075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C11H18O5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MEEMMABYFKSQGY</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Anhydroarabinose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598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149.0444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C5H10O5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PYMYPHUHKUWMLA</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Monosaccharides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bisvertinoquinol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1866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497.2227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C28H34O8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ZXWVVZIMJSPORF</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Cyclic ketones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9,12-octadecadiynoic acid</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549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275.2012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C18H28O2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KDYILQLPKVZDGB</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Geniposide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351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387.1292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C17H24O10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IBFYXTRXDNAPMM</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 O-glycosides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L-beta-hydroxymyristate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1384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243.1960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24.1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C14H28O3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ATRNZOYKSNPPBF</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448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307.1911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C18H28O4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XVRGWTKWKCRREP</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Lineolic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1807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453.2853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C25H42O7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VBPODEAYFUFNNY</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Leucothol and grayanotoxane diterpenoids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Gulonolactone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607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177.0394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C6H10O6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SXZYCXMUPBBULW</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Gamma butyrolactones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1692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177.0396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C6H10O6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ZDDQAAZBPZGPRB</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Alpha hydroxy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1560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377.2092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C18H35O6P</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MEIOLAIVIVFAFI</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603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181.0497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C9H10O4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YRJIMTHQIPOSJR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O-methoxybenzoic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2379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437.2903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C25H42O6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SYHUKNSTHJ</w:t>
            </w:r>
            <w:r>
              <w:rPr>
                <w:rFonts w:eastAsia="Times New Roman" w:cs="Times New Roman"/>
                <w:color w:val="000000"/>
                <w:szCs w:val="21"/>
              </w:rPr>
              <w:lastRenderedPageBreak/>
              <w:t>ICMX</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 xml:space="preserve">Tetrahydroxy bile </w:t>
            </w:r>
            <w:r>
              <w:rPr>
                <w:rFonts w:eastAsia="Times New Roman" w:cs="Times New Roman"/>
                <w:color w:val="000000"/>
                <w:szCs w:val="21"/>
              </w:rPr>
              <w:lastRenderedPageBreak/>
              <w:t>acids, alcohols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Klyxumine 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1778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455.2645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C24H40O8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MXPJWUTXZSOEAT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Eunicellane and asbestinane diterpenoids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Asebotoxin I</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1751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425.2541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C23H38O7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UVIOAKNWFGGRCJ</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Leucothol and grayanotoxane diterpenoids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785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499.2697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C29H40O7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SYUSCNJPCSQFSK</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Dicarboxylic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778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205.0342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C7H10O7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FHTUHRLYAPRFEZ</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Sugar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854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417.1036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C17H22O12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MLZKYGRNLPVMHX</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 O-glycosides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945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403.1605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C18H28O10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MQSFSEGMDJUVRU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 O-glycosides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Oxypaeoniflorin</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771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495.1505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C23H28O12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FCHVXNVDFYXLIL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Terpene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plantagineoside C</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1060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507.1864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C25H32O11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KNGLPVKCHBEQMT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Linear diarylheptanoids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7,8-diketopelargonic acid</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819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185.0808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C9H14O4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LUCODFUPVSYZRC</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keto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577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595.2025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C28H36O14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OCUPPIIMZPHETJ</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Lignan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528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185.0446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C8H10O5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GVLJZCSVFFYGON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Carbonic acid diesters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459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341.1964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C18H30O6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DRPDZKNSZVIOQR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Cellobiosan</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2345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323.0980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C12H20O10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LTYZUJSCZCPGHH</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O-glycosyl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Muralioside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1210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379.1244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C15H24O11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DCMBJUSPXCDZSO</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 O-glycosides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Botryosphaerinone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555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209.1175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C12H18O3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AUAYBDNKDWXWEX</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Cyclic ketones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596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363.2148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C21H32O5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NKOQQNIPHFLJDL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alcohol esters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504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165.0548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C9H10O3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QAWBTVDBXWOTRD</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Aryl ketones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738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311.0977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C11H20O10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AXHPKHDTOXXPGU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acyl glycosides of mono- and disaccharides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1653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163.0388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-7.7</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C9H8O3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NFZXTKAGXSVCRD</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Cinnamaldehydes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Wikstroemol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857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405.1549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C21H26O8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JVQPMSYMHZSFNV</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Lignans, neolignans and related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m-Hydroxybenzaldehyde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631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121.0282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C7H6O2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IAVREABSGIHHMO</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Benzoyl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2349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369.1038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C13H22O12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WRWIKVNJQWUUJX</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Glucuronic acid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6,11-dioxododecanoic acid</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595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227.1282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C12H20O4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OIAVTFGRDNUKCM</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keto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Threose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427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119.0336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C4H8O4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YTBSYETUWUMLBZ</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Monosaccharides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Macedonine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599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213.0760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C10H14O5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DIIADJQOLFWUFJ</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467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215.0554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C9H12O6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FTHDNRBKSLBLDA</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Tricarboxylic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Threonate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284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135.0286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C4H8O5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JPIJQSOTBSSVTP</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Sugar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1023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439.0854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C19H20O12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WVHDGXKUZIDTIN</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Phenolic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YOEUNKPREOJHBW-UHFFFAOYSA-</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1247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165.0183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C8H6O4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YOEUNKPREOJHBW</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Benzoic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5-Vinylresorcinol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1265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135.0439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C8H8O2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LYECQNYXCRATFL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Resorcinols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Cyclopassifloic acid 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1739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551.3581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C31H52O8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DXAVXXNAJINCIJ</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Cycloartanols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329.2328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C18H34O5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MDIUMSLCYIJBQC</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1jlx</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652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472.1815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C21H31NO11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MYDRTQFLXCNCAG</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N-acyl-alpha-hexosamines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Crescentin II</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266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201.0761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C9H14O5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HYJIDONKRRKLEJ</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Gallicynoic Acid 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372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325.2017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C18H30O5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IRDUBXGVWQSMKQ</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1708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285.1704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C15H26O5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XHJITGZAWUNULF</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526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147.0652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C6H12O4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JIXHYWCLUOGIMM</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Carboxylic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712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197.1174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C11H18O3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PGTPCJJMOJCWHV</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7-hydroxysecoisolariciresinol</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928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377.1600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C20H26O7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VPDBTIFHPUYJJJ</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Dibenzylbutanediol lignans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Asaolaside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1120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613.2129</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C28H38O15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PNJYEHPHHQUERT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Terpene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Heptose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640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209.0657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C7H14O7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YPZMPEPLWKRVLD</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Heptoses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(-)-8-hydroxyjasmonic acid</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845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225.1125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C12H18O4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IQGLAWZCMQYBPA</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Jasmonic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nonanedioate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1683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187.0965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C9H16O4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BDJRBEYXGGNYIS</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Medium-chain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721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699.2135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C31H40O18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WHSZKNNBJANJCB</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acyl glycosides of mono- and disaccharides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2209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517.1395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C18H30O17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SHNIAUOFCSLFGS</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Oligosaccharides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1300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275.1495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C13H24O6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RLLLKKWXYJLXOU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acid esters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9-hydroperoxylinolenic acid</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428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309.2068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C18H30O4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QVUYXFFTZMKSBG</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Lineolic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Fulgidic acid</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498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327.2173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C18H32O5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MKYUCBXUUSZMQB</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Lineolic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1674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185.0446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C8H10O5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HEWAJTLQEJUAGF</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Carbocyclic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637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505.1711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-0.9</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19.1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C25H30O11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YXCPQONSMLKCHP</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 O-glycosides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Scandoside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285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389.1088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C16H22O11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ZVXWFPTVHBWJOU</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 O-glycosides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1-O-methylnyasicoside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1086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491.1550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C24H28O11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PFEGVXNNPUKZKH</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acyl glycosides of mono- and disaccharides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2,3-dihydroxyoctanoic acid</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797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175.0964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-6.8</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6.4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C8H16O4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0.65</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HSOWPFQKRRJHNS</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Sugar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Gallicynoic Acid B</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2021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267.1598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20.8</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C15H24O4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USYGFJALDRCDGW</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317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327.2172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C18H32O5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ADHVWICOFLYDST</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Lineolic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2111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219.0501</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C8H12O7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HVHHMEMCULPBED</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C-glycosyl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15-Keto-PGE0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1657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353.2328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C20H34O5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CDUVSQMTLOYKTR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Prostaglandins and related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Wikstrone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724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403.1393</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C21H24O8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FCUUNRWODYPBEE</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Tetrahydrofuran lignans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mannosylglycerate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682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267.0716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C9H16O9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DDXCFDOPXBPUJC</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Fatty acyl glycosides of mono- and disaccharides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alpha-hydroxy-glutarate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841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147.0288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-7.6</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C5H8O5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HWXBTNAVRSUOJR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Short-chain hydroxy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lastRenderedPageBreak/>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572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417.1398</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-1.0</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9.9</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C18H26O11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PTPQTMGOUIHFNR</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Iridoid O-glycosides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1036</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181.0497</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C9H10O4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ADAYLBXFCVGNKY</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p-Hydroxybenzoic acid esters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Randioside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384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371.0980</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-1.1</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8.0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C16H20O10</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0.70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IKFVJCMZZBWMML</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O-glycosyl compounds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1219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431.2645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21.6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C22H40O8</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0.53</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BFYRWTXDFKEXDD</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Saccharolipids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Brassylate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982</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243.1596</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22.6</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C13H24O4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0.81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DXNCZXXFRKPEPY</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Long-chain fatty acids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264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311.2224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-1.3</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22.2</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C18H32O4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RGRKFKRAFZJQMS</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Lineolic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557</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207.0654</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C11H12O4</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PWVAUDNAZBCJOG</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Hydroxycinnamic acids and derivatives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10-Hydroxyligustroside</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895</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539.1762</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12.4</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C25H32O13</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0.61</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AHTRGGWSBFOEEG</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Terpene glycosides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Benz-Me-galp-Ac-glup</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519</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486.1975</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-1.2</w:t>
            </w:r>
          </w:p>
        </w:tc>
        <w:tc>
          <w:tcPr>
            <w:tcW w:w="807"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14.7</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C22H33NO11</w:t>
            </w:r>
          </w:p>
        </w:tc>
        <w:tc>
          <w:tcPr>
            <w:tcW w:w="1346"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0.50</w:t>
            </w:r>
          </w:p>
        </w:tc>
        <w:tc>
          <w:tcPr>
            <w:tcW w:w="1615"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QRWGFRUDUVXHOQ</w:t>
            </w:r>
          </w:p>
        </w:tc>
        <w:tc>
          <w:tcPr>
            <w:tcW w:w="2019"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N-acyl-alpha-hexosamines</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none" w:sz="4" w:space="0" w:color="000000"/>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2288"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1621</w:t>
            </w:r>
          </w:p>
        </w:tc>
        <w:tc>
          <w:tcPr>
            <w:tcW w:w="1346"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567.2073</w:t>
            </w:r>
          </w:p>
        </w:tc>
        <w:tc>
          <w:tcPr>
            <w:tcW w:w="673"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-1.8</w:t>
            </w:r>
          </w:p>
        </w:tc>
        <w:tc>
          <w:tcPr>
            <w:tcW w:w="807"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15.4</w:t>
            </w:r>
          </w:p>
        </w:tc>
        <w:tc>
          <w:tcPr>
            <w:tcW w:w="1615"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C27H36O13</w:t>
            </w:r>
          </w:p>
        </w:tc>
        <w:tc>
          <w:tcPr>
            <w:tcW w:w="1346"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[M - H]-</w:t>
            </w:r>
          </w:p>
        </w:tc>
        <w:tc>
          <w:tcPr>
            <w:tcW w:w="673"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Cs w:val="21"/>
              </w:rPr>
              <w:t>0.54</w:t>
            </w:r>
          </w:p>
        </w:tc>
        <w:tc>
          <w:tcPr>
            <w:tcW w:w="1615"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LTFQGPBDLOLKNW</w:t>
            </w:r>
          </w:p>
        </w:tc>
        <w:tc>
          <w:tcPr>
            <w:tcW w:w="2019"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Lignan glycosides</w:t>
            </w:r>
          </w:p>
        </w:tc>
        <w:tc>
          <w:tcPr>
            <w:tcW w:w="673"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c>
          <w:tcPr>
            <w:tcW w:w="673" w:type="dxa"/>
            <w:tcBorders>
              <w:top w:val="none" w:sz="4" w:space="0" w:color="000000"/>
              <w:left w:val="none" w:sz="4" w:space="0" w:color="000000"/>
              <w:bottom w:val="single" w:sz="12" w:space="0" w:color="666666"/>
              <w:right w:val="none" w:sz="4" w:space="0" w:color="000000"/>
            </w:tcBorders>
            <w:shd w:val="clear" w:color="auto" w:fill="FFFFFF"/>
            <w:tcMar>
              <w:top w:w="0" w:type="dxa"/>
              <w:left w:w="0" w:type="dxa"/>
              <w:bottom w:w="0" w:type="dxa"/>
              <w:right w:w="0" w:type="dxa"/>
            </w:tcMa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w:t>
            </w:r>
          </w:p>
        </w:tc>
      </w:tr>
      <w:tr w:rsidR="00EC5BB5">
        <w:trPr>
          <w:jc w:val="center"/>
        </w:trPr>
        <w:tc>
          <w:tcPr>
            <w:tcW w:w="14401" w:type="dxa"/>
            <w:gridSpan w:val="12"/>
            <w:tcBorders>
              <w:top w:val="single" w:sz="12" w:space="0" w:color="666666"/>
              <w:left w:val="none" w:sz="4" w:space="0" w:color="000000"/>
              <w:bottom w:val="none" w:sz="4" w:space="0" w:color="000000"/>
              <w:right w:val="none" w:sz="4" w:space="0" w:color="000000"/>
            </w:tcBorders>
            <w:shd w:val="clear" w:color="auto" w:fill="FFFFFF"/>
            <w:tcMar>
              <w:top w:w="0" w:type="dxa"/>
              <w:left w:w="0" w:type="dxa"/>
              <w:bottom w:w="0" w:type="dxa"/>
              <w:right w:w="0" w:type="dxa"/>
            </w:tcMar>
            <w:vAlign w:val="center"/>
          </w:tcPr>
          <w:p w:rsidR="00EC5BB5" w:rsidRDefault="00CA0BDE">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Cs w:val="21"/>
              </w:rPr>
              <w:t>Synonym： 化合物或其立体异构的别名或IUPAC名。'...'表示因其名称过长而被省略。</w:t>
            </w:r>
            <w:r>
              <w:rPr>
                <w:rFonts w:eastAsia="Times New Roman" w:cs="Times New Roman"/>
                <w:color w:val="000000"/>
                <w:szCs w:val="21"/>
              </w:rPr>
              <w:br/>
              <w:t>ID： MCnebula分析中'Features'的唯一ID编号。</w:t>
            </w:r>
            <w:r>
              <w:rPr>
                <w:rFonts w:eastAsia="Times New Roman" w:cs="Times New Roman"/>
                <w:color w:val="000000"/>
                <w:szCs w:val="21"/>
              </w:rPr>
              <w:br/>
              <w:t>Err.： Mass Error (ppm</w:t>
            </w:r>
            <w:proofErr w:type="gramStart"/>
            <w:r>
              <w:rPr>
                <w:rFonts w:eastAsia="Times New Roman" w:cs="Times New Roman"/>
                <w:color w:val="000000"/>
                <w:szCs w:val="21"/>
              </w:rPr>
              <w:t>)，</w:t>
            </w:r>
            <w:proofErr w:type="gramEnd"/>
            <w:r>
              <w:rPr>
                <w:rFonts w:eastAsia="Times New Roman" w:cs="Times New Roman"/>
                <w:color w:val="000000"/>
                <w:szCs w:val="21"/>
              </w:rPr>
              <w:t>前体离子分子量和理论分子量的偏差。</w:t>
            </w:r>
            <w:r>
              <w:rPr>
                <w:rFonts w:eastAsia="Times New Roman" w:cs="Times New Roman"/>
                <w:color w:val="000000"/>
                <w:szCs w:val="21"/>
              </w:rPr>
              <w:br/>
              <w:t>RT： Retention time，保留时间。</w:t>
            </w:r>
            <w:r>
              <w:rPr>
                <w:rFonts w:eastAsia="Times New Roman" w:cs="Times New Roman"/>
                <w:color w:val="000000"/>
                <w:szCs w:val="21"/>
              </w:rPr>
              <w:br/>
              <w:t>Formula： Molecular Formula。</w:t>
            </w:r>
            <w:r>
              <w:rPr>
                <w:rFonts w:eastAsia="Times New Roman" w:cs="Times New Roman"/>
                <w:color w:val="000000"/>
                <w:szCs w:val="21"/>
              </w:rPr>
              <w:br/>
              <w:t>TS： Tanimoto similarity。</w:t>
            </w:r>
            <w:r>
              <w:rPr>
                <w:rFonts w:eastAsia="Times New Roman" w:cs="Times New Roman"/>
                <w:color w:val="000000"/>
                <w:szCs w:val="21"/>
              </w:rPr>
              <w:br/>
              <w:t>InChIKey planar：InChIKey的首个哈希块代码，代表分子骨架。</w:t>
            </w:r>
            <w:r>
              <w:rPr>
                <w:rFonts w:eastAsia="Times New Roman" w:cs="Times New Roman"/>
                <w:color w:val="000000"/>
                <w:szCs w:val="21"/>
              </w:rPr>
              <w:br/>
              <w:t>ClassyFire Class：ClassyFire分类系统中的该化合物的归类，- 表示该化合物在ClassyFire Web中未查询到。</w:t>
            </w:r>
            <w:r>
              <w:rPr>
                <w:rFonts w:eastAsia="Times New Roman" w:cs="Times New Roman"/>
                <w:color w:val="000000"/>
                <w:szCs w:val="21"/>
              </w:rPr>
              <w:br/>
            </w:r>
            <w:r>
              <w:rPr>
                <w:rFonts w:eastAsia="Times New Roman" w:cs="Times New Roman"/>
                <w:color w:val="000000"/>
                <w:szCs w:val="21"/>
              </w:rPr>
              <w:lastRenderedPageBreak/>
              <w:t>Sig.：Q-value（Pro vs Raw，P-value的FDR矫正）代表的显著性，*** 表示Q-value &lt; 0.001，** 表示Q-value &lt; 0.01，* 表示Q-value &lt; 0.05。</w:t>
            </w:r>
            <w:r>
              <w:rPr>
                <w:rFonts w:eastAsia="Times New Roman" w:cs="Times New Roman"/>
                <w:color w:val="000000"/>
                <w:szCs w:val="21"/>
              </w:rPr>
              <w:br/>
              <w:t>Var.：</w:t>
            </w:r>
            <w:proofErr w:type="gramStart"/>
            <w:r>
              <w:rPr>
                <w:rFonts w:eastAsia="Times New Roman" w:cs="Times New Roman"/>
                <w:color w:val="000000"/>
                <w:szCs w:val="21"/>
              </w:rPr>
              <w:t>Log2(</w:t>
            </w:r>
            <w:proofErr w:type="gramEnd"/>
            <w:r>
              <w:rPr>
                <w:rFonts w:eastAsia="Times New Roman" w:cs="Times New Roman"/>
                <w:color w:val="000000"/>
                <w:szCs w:val="21"/>
              </w:rPr>
              <w:t>Fold Change)（HM / HS）代表的变化水平，↓↓ 或 ↑↑ 代表|log2(FC)| &gt; 1，↓ 或 ↑ 代表|log2(FC)| &gt; 0.3。</w:t>
            </w:r>
          </w:p>
        </w:tc>
      </w:tr>
      <w:bookmarkEnd w:id="190"/>
    </w:tbl>
    <w:p w:rsidR="00EC5BB5" w:rsidRDefault="00EC5BB5">
      <w:pPr>
        <w:sectPr w:rsidR="00EC5BB5">
          <w:type w:val="oddPage"/>
          <w:pgSz w:w="16838" w:h="11906" w:orient="landscape"/>
          <w:pgMar w:top="1134" w:right="850" w:bottom="1134" w:left="1701" w:header="709" w:footer="709" w:gutter="0"/>
          <w:cols w:space="720"/>
          <w:docGrid w:linePitch="360"/>
        </w:sectPr>
      </w:pPr>
    </w:p>
    <w:p w:rsidR="00EC5BB5" w:rsidRDefault="00CA0BDE">
      <w:pPr>
        <w:pStyle w:val="2"/>
        <w:rPr>
          <w:lang w:eastAsia="zh-CN"/>
        </w:rPr>
      </w:pPr>
      <w:bookmarkStart w:id="193" w:name="_Toc70"/>
      <w:bookmarkStart w:id="194" w:name="三分析的报告和r代码-1"/>
      <w:r>
        <w:rPr>
          <w:lang w:eastAsia="zh-CN"/>
        </w:rPr>
        <w:lastRenderedPageBreak/>
        <w:t>（三）分析的报告和</w:t>
      </w:r>
      <w:r>
        <w:rPr>
          <w:lang w:eastAsia="zh-CN"/>
        </w:rPr>
        <w:t>R</w:t>
      </w:r>
      <w:r>
        <w:rPr>
          <w:lang w:eastAsia="zh-CN"/>
        </w:rPr>
        <w:t>代码</w:t>
      </w:r>
      <w:bookmarkEnd w:id="193"/>
    </w:p>
    <w:p w:rsidR="00EC5BB5" w:rsidRDefault="00CA0BDE">
      <w:pPr>
        <w:pStyle w:val="FirstParagraph"/>
        <w:rPr>
          <w:lang w:eastAsia="zh-CN"/>
        </w:rPr>
      </w:pPr>
      <w:r>
        <w:rPr>
          <w:lang w:eastAsia="zh-CN"/>
        </w:rPr>
        <w:t>以下用于杜仲数据分析的</w:t>
      </w:r>
      <w:r>
        <w:rPr>
          <w:lang w:eastAsia="zh-CN"/>
        </w:rPr>
        <w:t>R</w:t>
      </w:r>
      <w:r>
        <w:rPr>
          <w:lang w:eastAsia="zh-CN"/>
        </w:rPr>
        <w:t>代码和报告可见于：</w:t>
      </w:r>
      <w:r>
        <w:rPr>
          <w:lang w:eastAsia="zh-CN"/>
        </w:rPr>
        <w:t xml:space="preserve"> </w:t>
      </w:r>
      <w:hyperlink r:id="rId49">
        <w:r>
          <w:rPr>
            <w:rStyle w:val="ad"/>
            <w:lang w:eastAsia="zh-CN"/>
          </w:rPr>
          <w:t>https://github.com/Cao-lab-zcmu/exMCnebula2/tree/master/inst/extdata/scripts_evaluation/eucommia_workflow</w:t>
        </w:r>
      </w:hyperlink>
      <w:bookmarkEnd w:id="183"/>
      <w:bookmarkEnd w:id="194"/>
    </w:p>
    <w:p w:rsidR="00EC5BB5" w:rsidRDefault="00CA0BDE">
      <w:pPr>
        <w:pStyle w:val="1"/>
        <w:rPr>
          <w:lang w:eastAsia="zh-CN"/>
        </w:rPr>
      </w:pPr>
      <w:bookmarkStart w:id="195" w:name="_Toc71"/>
      <w:bookmarkStart w:id="196" w:name="三小结-3"/>
      <w:r>
        <w:rPr>
          <w:lang w:eastAsia="zh-CN"/>
        </w:rPr>
        <w:t>三、小结</w:t>
      </w:r>
      <w:bookmarkEnd w:id="195"/>
    </w:p>
    <w:p w:rsidR="00EC5BB5" w:rsidRDefault="00CA0BDE">
      <w:pPr>
        <w:pStyle w:val="FirstParagraph"/>
        <w:rPr>
          <w:lang w:eastAsia="zh-CN"/>
        </w:rPr>
      </w:pPr>
      <w:r>
        <w:rPr>
          <w:lang w:eastAsia="zh-CN"/>
        </w:rPr>
        <w:t xml:space="preserve">   </w:t>
      </w:r>
      <w:r>
        <w:rPr>
          <w:lang w:eastAsia="zh-CN"/>
        </w:rPr>
        <w:t>在草药数据</w:t>
      </w:r>
      <w:proofErr w:type="gramStart"/>
      <w:r>
        <w:rPr>
          <w:lang w:eastAsia="zh-CN"/>
        </w:rPr>
        <w:t>集分析</w:t>
      </w:r>
      <w:proofErr w:type="gramEnd"/>
      <w:r>
        <w:rPr>
          <w:lang w:eastAsia="zh-CN"/>
        </w:rPr>
        <w:t>中，</w:t>
      </w:r>
      <w:r>
        <w:rPr>
          <w:lang w:eastAsia="zh-CN"/>
        </w:rPr>
        <w:t>MCnebula</w:t>
      </w:r>
      <w:r>
        <w:rPr>
          <w:lang w:eastAsia="zh-CN"/>
        </w:rPr>
        <w:t>提供了一个快速的方法：用于化合物注释和探索化学类别范围内的</w:t>
      </w:r>
      <w:r>
        <w:rPr>
          <w:lang w:eastAsia="zh-CN"/>
        </w:rPr>
        <w:t>Child-Nebulae</w:t>
      </w:r>
      <w:r>
        <w:rPr>
          <w:lang w:eastAsia="zh-CN"/>
        </w:rPr>
        <w:t>化学变化。</w:t>
      </w:r>
      <w:r>
        <w:rPr>
          <w:i/>
          <w:iCs/>
          <w:lang w:eastAsia="zh-CN"/>
        </w:rPr>
        <w:t>E. ulmoides</w:t>
      </w:r>
      <w:r>
        <w:rPr>
          <w:lang w:eastAsia="zh-CN"/>
        </w:rPr>
        <w:t>的主要成分是木脂素、环稀醚萜类、酚类、黄酮类、</w:t>
      </w:r>
      <w:proofErr w:type="gramStart"/>
      <w:r>
        <w:rPr>
          <w:lang w:eastAsia="zh-CN"/>
        </w:rPr>
        <w:t>甾体类和萜类</w:t>
      </w:r>
      <w:r>
        <w:rPr>
          <w:vertAlign w:val="superscript"/>
          <w:lang w:eastAsia="zh-CN"/>
        </w:rPr>
        <w:t>[</w:t>
      </w:r>
      <w:proofErr w:type="gramEnd"/>
      <w:r>
        <w:rPr>
          <w:vertAlign w:val="superscript"/>
          <w:lang w:eastAsia="zh-CN"/>
        </w:rPr>
        <w:t>60]</w:t>
      </w:r>
      <w:r>
        <w:rPr>
          <w:lang w:eastAsia="zh-CN"/>
        </w:rPr>
        <w:t>。在我们的研究中，通过</w:t>
      </w:r>
      <w:r>
        <w:rPr>
          <w:lang w:eastAsia="zh-CN"/>
        </w:rPr>
        <w:t>ABC</w:t>
      </w:r>
      <w:r>
        <w:rPr>
          <w:lang w:eastAsia="zh-CN"/>
        </w:rPr>
        <w:t>选择算法得到的化学类别包括</w:t>
      </w:r>
      <w:r>
        <w:rPr>
          <w:lang w:eastAsia="zh-CN"/>
        </w:rPr>
        <w:t xml:space="preserve"> ‘Lignans, neolignans and related compounds’ </w:t>
      </w:r>
      <w:r>
        <w:rPr>
          <w:lang w:eastAsia="zh-CN"/>
        </w:rPr>
        <w:t>（</w:t>
      </w:r>
      <w:r>
        <w:rPr>
          <w:lang w:eastAsia="zh-CN"/>
        </w:rPr>
        <w:t>LNARC</w:t>
      </w:r>
      <w:r>
        <w:rPr>
          <w:lang w:eastAsia="zh-CN"/>
        </w:rPr>
        <w:t>）和</w:t>
      </w:r>
      <w:r>
        <w:rPr>
          <w:lang w:eastAsia="zh-CN"/>
        </w:rPr>
        <w:t xml:space="preserve"> ‘Iridoids and derivatives’ </w:t>
      </w:r>
      <w:r>
        <w:rPr>
          <w:lang w:eastAsia="zh-CN"/>
        </w:rPr>
        <w:t>（</w:t>
      </w:r>
      <w:r>
        <w:rPr>
          <w:lang w:eastAsia="zh-CN"/>
        </w:rPr>
        <w:t>IAD</w:t>
      </w:r>
      <w:r>
        <w:rPr>
          <w:lang w:eastAsia="zh-CN"/>
        </w:rPr>
        <w:t>），以及</w:t>
      </w:r>
      <w:r>
        <w:rPr>
          <w:lang w:eastAsia="zh-CN"/>
        </w:rPr>
        <w:t xml:space="preserve"> ‘Monoterpenoids’ </w:t>
      </w:r>
      <w:r>
        <w:rPr>
          <w:lang w:eastAsia="zh-CN"/>
        </w:rPr>
        <w:t>和</w:t>
      </w:r>
      <w:r>
        <w:rPr>
          <w:lang w:eastAsia="zh-CN"/>
        </w:rPr>
        <w:t xml:space="preserve"> ‘Terpene glycosides’</w:t>
      </w:r>
      <w:r>
        <w:rPr>
          <w:lang w:eastAsia="zh-CN"/>
        </w:rPr>
        <w:t>。黄酮类化合物由</w:t>
      </w:r>
      <w:r>
        <w:rPr>
          <w:lang w:eastAsia="zh-CN"/>
        </w:rPr>
        <w:t xml:space="preserve"> ‘Phenylpropanoids and polyketides’ </w:t>
      </w:r>
      <w:r>
        <w:rPr>
          <w:lang w:eastAsia="zh-CN"/>
        </w:rPr>
        <w:t>（</w:t>
      </w:r>
      <w:r>
        <w:rPr>
          <w:lang w:eastAsia="zh-CN"/>
        </w:rPr>
        <w:t>PAP</w:t>
      </w:r>
      <w:r>
        <w:rPr>
          <w:lang w:eastAsia="zh-CN"/>
        </w:rPr>
        <w:t>）涵盖</w:t>
      </w:r>
      <w:r>
        <w:rPr>
          <w:vertAlign w:val="superscript"/>
          <w:lang w:eastAsia="zh-CN"/>
        </w:rPr>
        <w:t>[24]</w:t>
      </w:r>
      <w:r>
        <w:rPr>
          <w:lang w:eastAsia="zh-CN"/>
        </w:rPr>
        <w:t>，酚类化合物可在</w:t>
      </w:r>
      <w:r>
        <w:rPr>
          <w:lang w:eastAsia="zh-CN"/>
        </w:rPr>
        <w:t xml:space="preserve"> ‘Methoxyphenols’ </w:t>
      </w:r>
      <w:r>
        <w:rPr>
          <w:lang w:eastAsia="zh-CN"/>
        </w:rPr>
        <w:t>中找到。黄酮类化合物与类固醇相似，在选定的结果中没有保留</w:t>
      </w:r>
      <w:r>
        <w:rPr>
          <w:lang w:eastAsia="zh-CN"/>
        </w:rPr>
        <w:t xml:space="preserve"> ‘Flavonoides’ </w:t>
      </w:r>
      <w:r>
        <w:rPr>
          <w:lang w:eastAsia="zh-CN"/>
        </w:rPr>
        <w:t>和</w:t>
      </w:r>
      <w:r>
        <w:rPr>
          <w:lang w:eastAsia="zh-CN"/>
        </w:rPr>
        <w:t xml:space="preserve"> ‘Steroids and steroid derivatives’</w:t>
      </w:r>
      <w:r>
        <w:rPr>
          <w:lang w:eastAsia="zh-CN"/>
        </w:rPr>
        <w:t>，因为它们在</w:t>
      </w:r>
      <w:r>
        <w:rPr>
          <w:i/>
          <w:iCs/>
          <w:lang w:eastAsia="zh-CN"/>
        </w:rPr>
        <w:t>E. ulmoides</w:t>
      </w:r>
      <w:r>
        <w:rPr>
          <w:lang w:eastAsia="zh-CN"/>
        </w:rPr>
        <w:t>（树皮）中没有</w:t>
      </w:r>
      <w:r>
        <w:rPr>
          <w:lang w:eastAsia="zh-CN"/>
        </w:rPr>
        <w:t>LNARC</w:t>
      </w:r>
      <w:r>
        <w:rPr>
          <w:lang w:eastAsia="zh-CN"/>
        </w:rPr>
        <w:t>和</w:t>
      </w:r>
      <w:r>
        <w:rPr>
          <w:lang w:eastAsia="zh-CN"/>
        </w:rPr>
        <w:t>IAD</w:t>
      </w:r>
      <w:r>
        <w:rPr>
          <w:lang w:eastAsia="zh-CN"/>
        </w:rPr>
        <w:t>那么丰富。许多在</w:t>
      </w:r>
      <w:r>
        <w:rPr>
          <w:lang w:eastAsia="zh-CN"/>
        </w:rPr>
        <w:t>LNARC</w:t>
      </w:r>
      <w:r>
        <w:rPr>
          <w:lang w:eastAsia="zh-CN"/>
        </w:rPr>
        <w:t>和</w:t>
      </w:r>
      <w:r>
        <w:rPr>
          <w:lang w:eastAsia="zh-CN"/>
        </w:rPr>
        <w:t>IAD</w:t>
      </w:r>
      <w:r>
        <w:rPr>
          <w:lang w:eastAsia="zh-CN"/>
        </w:rPr>
        <w:t>化学类别中鉴定的化合物（表</w:t>
      </w:r>
      <w:hyperlink w:anchor="herbalSum">
        <w:r>
          <w:fldChar w:fldCharType="begin"/>
        </w:r>
        <w:r>
          <w:rPr>
            <w:lang w:eastAsia="zh-CN"/>
          </w:rPr>
          <w:instrText xml:space="preserve"> REF herbalSum \h</w:instrText>
        </w:r>
        <w:r>
          <w:fldChar w:fldCharType="separate"/>
        </w:r>
        <w:r>
          <w:rPr>
            <w:b/>
            <w:lang w:eastAsia="zh-CN"/>
          </w:rPr>
          <w:t>17</w:t>
        </w:r>
        <w:r>
          <w:fldChar w:fldCharType="end"/>
        </w:r>
      </w:hyperlink>
      <w:r>
        <w:rPr>
          <w:lang w:eastAsia="zh-CN"/>
        </w:rPr>
        <w:t>）在以前关于</w:t>
      </w:r>
      <w:r>
        <w:rPr>
          <w:i/>
          <w:iCs/>
          <w:lang w:eastAsia="zh-CN"/>
        </w:rPr>
        <w:t>E. ulmoides</w:t>
      </w:r>
      <w:r>
        <w:rPr>
          <w:lang w:eastAsia="zh-CN"/>
        </w:rPr>
        <w:t>的</w:t>
      </w:r>
      <w:r>
        <w:rPr>
          <w:lang w:eastAsia="zh-CN"/>
        </w:rPr>
        <w:t>LC-MS/MS</w:t>
      </w:r>
      <w:r>
        <w:rPr>
          <w:lang w:eastAsia="zh-CN"/>
        </w:rPr>
        <w:t>分析的研究中被报道</w:t>
      </w:r>
      <w:r>
        <w:rPr>
          <w:vertAlign w:val="superscript"/>
          <w:lang w:eastAsia="zh-CN"/>
        </w:rPr>
        <w:t>[62,61]</w:t>
      </w:r>
      <w:r>
        <w:rPr>
          <w:lang w:eastAsia="zh-CN"/>
        </w:rPr>
        <w:t>。我们根据对处理前后</w:t>
      </w:r>
      <w:r>
        <w:rPr>
          <w:lang w:eastAsia="zh-CN"/>
        </w:rPr>
        <w:t xml:space="preserve"> ‘Features’ </w:t>
      </w:r>
      <w:r>
        <w:rPr>
          <w:lang w:eastAsia="zh-CN"/>
        </w:rPr>
        <w:t>量化水平变化的统计比较，获得了</w:t>
      </w:r>
      <w:r>
        <w:rPr>
          <w:lang w:eastAsia="zh-CN"/>
        </w:rPr>
        <w:t>Top</w:t>
      </w:r>
      <w:proofErr w:type="gramStart"/>
      <w:r>
        <w:rPr>
          <w:lang w:eastAsia="zh-CN"/>
        </w:rPr>
        <w:t>’</w:t>
      </w:r>
      <w:proofErr w:type="gramEnd"/>
      <w:r>
        <w:rPr>
          <w:lang w:eastAsia="zh-CN"/>
        </w:rPr>
        <w:t xml:space="preserve"> Features</w:t>
      </w:r>
      <w:proofErr w:type="gramStart"/>
      <w:r>
        <w:rPr>
          <w:lang w:eastAsia="zh-CN"/>
        </w:rPr>
        <w:t>’</w:t>
      </w:r>
      <w:proofErr w:type="gramEnd"/>
      <w:r>
        <w:rPr>
          <w:lang w:eastAsia="zh-CN"/>
        </w:rPr>
        <w:t>。其中一个变化很大甚至是新产生的化合物（</w:t>
      </w:r>
      <w:r>
        <w:rPr>
          <w:lang w:eastAsia="zh-CN"/>
        </w:rPr>
        <w:t>ID</w:t>
      </w:r>
      <w:r>
        <w:rPr>
          <w:lang w:eastAsia="zh-CN"/>
        </w:rPr>
        <w:t>：</w:t>
      </w:r>
      <w:r>
        <w:rPr>
          <w:lang w:eastAsia="zh-CN"/>
        </w:rPr>
        <w:t>1642</w:t>
      </w:r>
      <w:r>
        <w:rPr>
          <w:lang w:eastAsia="zh-CN"/>
        </w:rPr>
        <w:t>）在</w:t>
      </w:r>
      <w:r>
        <w:rPr>
          <w:lang w:eastAsia="zh-CN"/>
        </w:rPr>
        <w:t>Child-Nebulae</w:t>
      </w:r>
      <w:r>
        <w:rPr>
          <w:lang w:eastAsia="zh-CN"/>
        </w:rPr>
        <w:t>中被追踪到。我们推测它与两个结构相似的化合物有转化关系。这个例子很好地说明了</w:t>
      </w:r>
      <w:r>
        <w:rPr>
          <w:lang w:eastAsia="zh-CN"/>
        </w:rPr>
        <w:t>MCnebula</w:t>
      </w:r>
      <w:r>
        <w:rPr>
          <w:lang w:eastAsia="zh-CN"/>
        </w:rPr>
        <w:t>在分析植物来源的化合物方面的应用，特别是在快速识别和探索化学变化方面。值得注意的是，与人源性代谢物的参考光谱库相比，植物源性化合物的参考光谱库或数据库要少得多，虽然过去也构建了一些特定的植物源性化合物数据库</w:t>
      </w:r>
      <w:r>
        <w:rPr>
          <w:vertAlign w:val="superscript"/>
          <w:lang w:eastAsia="zh-CN"/>
        </w:rPr>
        <w:t>[63]</w:t>
      </w:r>
      <w:r>
        <w:rPr>
          <w:lang w:eastAsia="zh-CN"/>
        </w:rPr>
        <w:t>，但缺乏足够的碎片光谱进行全面的库匹配。在</w:t>
      </w:r>
      <w:r>
        <w:rPr>
          <w:lang w:eastAsia="zh-CN"/>
        </w:rPr>
        <w:t>MCnebula</w:t>
      </w:r>
      <w:r>
        <w:rPr>
          <w:lang w:eastAsia="zh-CN"/>
        </w:rPr>
        <w:t>的帮助下，可以实现对植物源性化合物复杂成分的快速解析。</w:t>
      </w:r>
      <w:bookmarkEnd w:id="196"/>
    </w:p>
    <w:p w:rsidR="00EC5BB5" w:rsidRDefault="00CA0BDE">
      <w:pPr>
        <w:pStyle w:val="1"/>
        <w:rPr>
          <w:lang w:eastAsia="zh-CN"/>
        </w:rPr>
      </w:pPr>
      <w:bookmarkStart w:id="197" w:name="_Toc72"/>
      <w:bookmarkStart w:id="198" w:name="结论"/>
      <w:r>
        <w:rPr>
          <w:lang w:eastAsia="zh-CN"/>
        </w:rPr>
        <w:t>结论</w:t>
      </w:r>
      <w:bookmarkEnd w:id="197"/>
    </w:p>
    <w:p w:rsidR="00EC5BB5" w:rsidRDefault="00CA0BDE">
      <w:pPr>
        <w:pStyle w:val="FirstParagraph"/>
        <w:rPr>
          <w:lang w:eastAsia="zh-CN"/>
        </w:rPr>
      </w:pPr>
      <w:r>
        <w:rPr>
          <w:lang w:eastAsia="zh-CN"/>
        </w:rPr>
        <w:t>   LC-MS/MS</w:t>
      </w:r>
      <w:r>
        <w:rPr>
          <w:lang w:eastAsia="zh-CN"/>
        </w:rPr>
        <w:t>数据的分析具有挑战性，因为其数据量大，未知化合物的信息多，而且参考光谱库有限。因此，我们建立了一个名为</w:t>
      </w:r>
      <w:r>
        <w:rPr>
          <w:lang w:eastAsia="zh-CN"/>
        </w:rPr>
        <w:t>MCnebula</w:t>
      </w:r>
      <w:r>
        <w:rPr>
          <w:lang w:eastAsia="zh-CN"/>
        </w:rPr>
        <w:t>的框架，通过关注关键的化学类别和多维度的可视化来促进质谱数据分析。</w:t>
      </w:r>
      <w:r>
        <w:rPr>
          <w:lang w:eastAsia="zh-CN"/>
        </w:rPr>
        <w:t>MCnebula</w:t>
      </w:r>
      <w:r>
        <w:rPr>
          <w:lang w:eastAsia="zh-CN"/>
        </w:rPr>
        <w:t>是用</w:t>
      </w:r>
      <w:r>
        <w:rPr>
          <w:lang w:eastAsia="zh-CN"/>
        </w:rPr>
        <w:t>R</w:t>
      </w:r>
      <w:r>
        <w:rPr>
          <w:lang w:eastAsia="zh-CN"/>
        </w:rPr>
        <w:t>语言提出的，并通过</w:t>
      </w:r>
      <w:r>
        <w:rPr>
          <w:lang w:eastAsia="zh-CN"/>
        </w:rPr>
        <w:t>MCnebula</w:t>
      </w:r>
      <w:r>
        <w:rPr>
          <w:lang w:eastAsia="zh-CN"/>
        </w:rPr>
        <w:t>包实现（目前为</w:t>
      </w:r>
      <w:r>
        <w:rPr>
          <w:lang w:eastAsia="zh-CN"/>
        </w:rPr>
        <w:t>MCnebula2</w:t>
      </w:r>
      <w:r>
        <w:rPr>
          <w:lang w:eastAsia="zh-CN"/>
        </w:rPr>
        <w:t>，</w:t>
      </w:r>
      <w:hyperlink r:id="rId50">
        <w:r>
          <w:rPr>
            <w:rStyle w:val="ad"/>
            <w:lang w:eastAsia="zh-CN"/>
          </w:rPr>
          <w:t>https://github.com/Cao-lab-zcmu/MCnebula2</w:t>
        </w:r>
      </w:hyperlink>
      <w:r>
        <w:rPr>
          <w:lang w:eastAsia="zh-CN"/>
        </w:rPr>
        <w:t>）。作为一种综合的可视化方法，</w:t>
      </w:r>
      <w:r>
        <w:rPr>
          <w:lang w:eastAsia="zh-CN"/>
        </w:rPr>
        <w:t>MCnebula</w:t>
      </w:r>
      <w:r>
        <w:rPr>
          <w:lang w:eastAsia="zh-CN"/>
        </w:rPr>
        <w:t>对于没有生物信息学和计算机科学背景的研究人员来说可能更受欢迎。根据方法评估的结果，</w:t>
      </w:r>
      <w:r>
        <w:rPr>
          <w:lang w:eastAsia="zh-CN"/>
        </w:rPr>
        <w:t>MCnebula</w:t>
      </w:r>
      <w:r>
        <w:rPr>
          <w:lang w:eastAsia="zh-CN"/>
        </w:rPr>
        <w:t>归类的相对错误率比基准方法（</w:t>
      </w:r>
      <w:r>
        <w:rPr>
          <w:lang w:eastAsia="zh-CN"/>
        </w:rPr>
        <w:t>GNPS</w:t>
      </w:r>
      <w:r>
        <w:rPr>
          <w:lang w:eastAsia="zh-CN"/>
        </w:rPr>
        <w:t>）低，而其鉴定准确率高达</w:t>
      </w:r>
      <w:r>
        <w:rPr>
          <w:lang w:eastAsia="zh-CN"/>
        </w:rPr>
        <w:t>70%</w:t>
      </w:r>
      <w:r>
        <w:rPr>
          <w:lang w:eastAsia="zh-CN"/>
        </w:rPr>
        <w:t>。为了拓展</w:t>
      </w:r>
      <w:r>
        <w:rPr>
          <w:lang w:eastAsia="zh-CN"/>
        </w:rPr>
        <w:t>MCnebula</w:t>
      </w:r>
      <w:r>
        <w:rPr>
          <w:lang w:eastAsia="zh-CN"/>
        </w:rPr>
        <w:t>在生物学和化学领域的应用，我们开发了额外的工具包</w:t>
      </w:r>
      <w:r>
        <w:rPr>
          <w:lang w:eastAsia="zh-CN"/>
        </w:rPr>
        <w:t xml:space="preserve"> ‘exMCnebula2’ </w:t>
      </w:r>
      <w:r>
        <w:rPr>
          <w:lang w:eastAsia="zh-CN"/>
        </w:rPr>
        <w:t>（</w:t>
      </w:r>
      <w:hyperlink r:id="rId51">
        <w:r>
          <w:rPr>
            <w:rStyle w:val="ad"/>
            <w:lang w:eastAsia="zh-CN"/>
          </w:rPr>
          <w:t>https://github.com/Cao-lab-zcmu/exMCnebula2</w:t>
        </w:r>
      </w:hyperlink>
      <w:r>
        <w:rPr>
          <w:lang w:eastAsia="zh-CN"/>
        </w:rPr>
        <w:t>），为</w:t>
      </w:r>
      <w:r>
        <w:rPr>
          <w:lang w:eastAsia="zh-CN"/>
        </w:rPr>
        <w:t>MCnebula</w:t>
      </w:r>
      <w:r>
        <w:rPr>
          <w:lang w:eastAsia="zh-CN"/>
        </w:rPr>
        <w:t>工作流的应用提供了范例。为了说明</w:t>
      </w:r>
      <w:r>
        <w:rPr>
          <w:lang w:eastAsia="zh-CN"/>
        </w:rPr>
        <w:t>MCnebula</w:t>
      </w:r>
      <w:r>
        <w:rPr>
          <w:lang w:eastAsia="zh-CN"/>
        </w:rPr>
        <w:t>的广泛用途，我们重新分析了一个用于</w:t>
      </w:r>
      <w:proofErr w:type="gramStart"/>
      <w:r>
        <w:rPr>
          <w:lang w:eastAsia="zh-CN"/>
        </w:rPr>
        <w:t>代谢组</w:t>
      </w:r>
      <w:proofErr w:type="gramEnd"/>
      <w:r>
        <w:rPr>
          <w:lang w:eastAsia="zh-CN"/>
        </w:rPr>
        <w:t>学分析的人源血清数据集。结果表明，通过追踪潜在的生物标志物，</w:t>
      </w:r>
      <w:r>
        <w:rPr>
          <w:lang w:eastAsia="zh-CN"/>
        </w:rPr>
        <w:t xml:space="preserve">‘Acyl carnitines’ </w:t>
      </w:r>
      <w:r>
        <w:rPr>
          <w:lang w:eastAsia="zh-CN"/>
        </w:rPr>
        <w:t>被筛选出来，这与文献一致</w:t>
      </w:r>
      <w:r>
        <w:rPr>
          <w:vertAlign w:val="superscript"/>
          <w:lang w:eastAsia="zh-CN"/>
        </w:rPr>
        <w:t>[46]</w:t>
      </w:r>
      <w:r>
        <w:rPr>
          <w:lang w:eastAsia="zh-CN"/>
        </w:rPr>
        <w:t>。我们还研究了</w:t>
      </w:r>
      <w:r>
        <w:rPr>
          <w:i/>
          <w:iCs/>
          <w:lang w:eastAsia="zh-CN"/>
        </w:rPr>
        <w:t>E. ulmoides</w:t>
      </w:r>
      <w:r>
        <w:rPr>
          <w:lang w:eastAsia="zh-CN"/>
        </w:rPr>
        <w:t>的植物来源数据集（杜仲炮制前后），以实现快速的未知化合物注释和发现。我们的分析可以通过安装</w:t>
      </w:r>
      <w:r>
        <w:rPr>
          <w:lang w:eastAsia="zh-CN"/>
        </w:rPr>
        <w:t>MCnebula2</w:t>
      </w:r>
      <w:r>
        <w:rPr>
          <w:lang w:eastAsia="zh-CN"/>
        </w:rPr>
        <w:t>包和</w:t>
      </w:r>
      <w:r>
        <w:rPr>
          <w:lang w:eastAsia="zh-CN"/>
        </w:rPr>
        <w:lastRenderedPageBreak/>
        <w:t>exMCnebula2</w:t>
      </w:r>
      <w:r>
        <w:rPr>
          <w:lang w:eastAsia="zh-CN"/>
        </w:rPr>
        <w:t>包，并通过运行整理好的</w:t>
      </w:r>
      <w:r>
        <w:rPr>
          <w:lang w:eastAsia="zh-CN"/>
        </w:rPr>
        <w:t>R</w:t>
      </w:r>
      <w:r>
        <w:rPr>
          <w:lang w:eastAsia="zh-CN"/>
        </w:rPr>
        <w:t>代码进行重复。</w:t>
      </w:r>
      <w:r>
        <w:rPr>
          <w:lang w:eastAsia="zh-CN"/>
        </w:rPr>
        <w:t>MCnebula</w:t>
      </w:r>
      <w:r>
        <w:rPr>
          <w:lang w:eastAsia="zh-CN"/>
        </w:rPr>
        <w:t>在化学和生物学领域有很大的潜力。在未来，我们希望</w:t>
      </w:r>
      <w:r>
        <w:rPr>
          <w:lang w:eastAsia="zh-CN"/>
        </w:rPr>
        <w:t>MCnebula</w:t>
      </w:r>
      <w:r>
        <w:rPr>
          <w:lang w:eastAsia="zh-CN"/>
        </w:rPr>
        <w:t>的应用领域可以扩展到农业、食品科学、医药等领域。</w:t>
      </w:r>
    </w:p>
    <w:p w:rsidR="00EC5BB5" w:rsidRDefault="00CA0BDE">
      <w:pPr>
        <w:rPr>
          <w:lang w:eastAsia="zh-CN"/>
        </w:rPr>
      </w:pPr>
      <w:r>
        <w:rPr>
          <w:lang w:eastAsia="zh-CN"/>
        </w:rPr>
        <w:br w:type="page" w:clear="all"/>
      </w:r>
      <w:bookmarkEnd w:id="198"/>
    </w:p>
    <w:p w:rsidR="00EC5BB5" w:rsidRDefault="00CA0BDE">
      <w:pPr>
        <w:pStyle w:val="1"/>
        <w:rPr>
          <w:lang w:eastAsia="zh-CN"/>
        </w:rPr>
      </w:pPr>
      <w:bookmarkStart w:id="199" w:name="_Toc73"/>
      <w:bookmarkStart w:id="200" w:name="创新点"/>
      <w:r>
        <w:rPr>
          <w:lang w:eastAsia="zh-CN"/>
        </w:rPr>
        <w:lastRenderedPageBreak/>
        <w:t>创新点</w:t>
      </w:r>
      <w:bookmarkEnd w:id="199"/>
    </w:p>
    <w:p w:rsidR="00EC5BB5" w:rsidRDefault="00CA0BDE">
      <w:pPr>
        <w:pStyle w:val="FirstParagraph"/>
        <w:rPr>
          <w:lang w:eastAsia="zh-CN"/>
        </w:rPr>
      </w:pPr>
      <w:r>
        <w:rPr>
          <w:lang w:eastAsia="zh-CN"/>
        </w:rPr>
        <w:t xml:space="preserve">   </w:t>
      </w:r>
      <w:r>
        <w:rPr>
          <w:lang w:eastAsia="zh-CN"/>
        </w:rPr>
        <w:t>第一，本研究首次设计一种基于</w:t>
      </w:r>
      <w:proofErr w:type="gramStart"/>
      <w:r>
        <w:rPr>
          <w:lang w:eastAsia="zh-CN"/>
        </w:rPr>
        <w:t>非靶向</w:t>
      </w:r>
      <w:proofErr w:type="gramEnd"/>
      <w:r>
        <w:rPr>
          <w:lang w:eastAsia="zh-CN"/>
        </w:rPr>
        <w:t>LC-MS/MS</w:t>
      </w:r>
      <w:r>
        <w:rPr>
          <w:lang w:eastAsia="zh-CN"/>
        </w:rPr>
        <w:t>分析技术的化学类的过滤算法，即</w:t>
      </w:r>
      <w:r>
        <w:rPr>
          <w:lang w:eastAsia="zh-CN"/>
        </w:rPr>
        <w:t>ABC</w:t>
      </w:r>
      <w:r>
        <w:rPr>
          <w:lang w:eastAsia="zh-CN"/>
        </w:rPr>
        <w:t>选择算法，用于</w:t>
      </w:r>
      <w:proofErr w:type="gramStart"/>
      <w:r>
        <w:rPr>
          <w:lang w:eastAsia="zh-CN"/>
        </w:rPr>
        <w:t>代谢组</w:t>
      </w:r>
      <w:proofErr w:type="gramEnd"/>
      <w:r>
        <w:rPr>
          <w:lang w:eastAsia="zh-CN"/>
        </w:rPr>
        <w:t>学或药物分析等领域的化学类的聚焦分析。</w:t>
      </w:r>
    </w:p>
    <w:p w:rsidR="00EC5BB5" w:rsidRDefault="00CA0BDE">
      <w:pPr>
        <w:pStyle w:val="a0"/>
      </w:pPr>
      <w:r>
        <w:t xml:space="preserve">   </w:t>
      </w:r>
      <w:r>
        <w:t>第二，本研究提出了全新的应用于非靶向</w:t>
      </w:r>
      <w:r>
        <w:t>LC-MS/MS</w:t>
      </w:r>
      <w:r>
        <w:t>分析中数据集层面的可视化，即</w:t>
      </w:r>
      <w:r>
        <w:t>Parent-Nebula</w:t>
      </w:r>
      <w:r>
        <w:t>结合</w:t>
      </w:r>
      <w:r>
        <w:t>Child-Nebulae</w:t>
      </w:r>
      <w:r>
        <w:t>，在化学类的视角下全面、直观的审视数据集整体。</w:t>
      </w:r>
    </w:p>
    <w:p w:rsidR="00EC5BB5" w:rsidRDefault="00CA0BDE">
      <w:pPr>
        <w:pStyle w:val="a0"/>
      </w:pPr>
      <w:r>
        <w:t xml:space="preserve">   </w:t>
      </w:r>
      <w:r>
        <w:t>第三，本研究设计了一种全新的应用于非靶向</w:t>
      </w:r>
      <w:r>
        <w:t>LC-MS/MS</w:t>
      </w:r>
      <w:r>
        <w:t>分析的</w:t>
      </w:r>
      <w:r>
        <w:t>Features selection</w:t>
      </w:r>
      <w:r>
        <w:t>算法，通过结合统计分析和化学类，追踪高排名</w:t>
      </w:r>
      <w:r>
        <w:t xml:space="preserve"> ‘Features’ </w:t>
      </w:r>
      <w:r>
        <w:t>（</w:t>
      </w:r>
      <w:r>
        <w:t xml:space="preserve">Tracing top’ features’ </w:t>
      </w:r>
      <w:r>
        <w:t>），减少寻常</w:t>
      </w:r>
      <w:r>
        <w:t>Feature selection</w:t>
      </w:r>
      <w:r>
        <w:t>算法会有的偏倚。</w:t>
      </w:r>
    </w:p>
    <w:p w:rsidR="00EC5BB5" w:rsidRDefault="00CA0BDE">
      <w:pPr>
        <w:pStyle w:val="a0"/>
        <w:rPr>
          <w:lang w:eastAsia="zh-CN"/>
        </w:rPr>
      </w:pPr>
      <w:r>
        <w:rPr>
          <w:lang w:eastAsia="zh-CN"/>
        </w:rPr>
        <w:t xml:space="preserve">   </w:t>
      </w:r>
      <w:r>
        <w:rPr>
          <w:lang w:eastAsia="zh-CN"/>
        </w:rPr>
        <w:t>第四，本研究将</w:t>
      </w:r>
      <w:r>
        <w:rPr>
          <w:lang w:eastAsia="zh-CN"/>
        </w:rPr>
        <w:t>SIRIUS</w:t>
      </w:r>
      <w:r>
        <w:rPr>
          <w:lang w:eastAsia="zh-CN"/>
        </w:rPr>
        <w:t>系列的尖端技术结合到了</w:t>
      </w:r>
      <w:r>
        <w:rPr>
          <w:lang w:eastAsia="zh-CN"/>
        </w:rPr>
        <w:t>MCnebula</w:t>
      </w:r>
      <w:r>
        <w:rPr>
          <w:lang w:eastAsia="zh-CN"/>
        </w:rPr>
        <w:t>工作流中，实现快速便捷的</w:t>
      </w:r>
      <w:proofErr w:type="gramStart"/>
      <w:r>
        <w:rPr>
          <w:lang w:eastAsia="zh-CN"/>
        </w:rPr>
        <w:t>非靶向</w:t>
      </w:r>
      <w:proofErr w:type="gramEnd"/>
      <w:r>
        <w:rPr>
          <w:lang w:eastAsia="zh-CN"/>
        </w:rPr>
        <w:t>LC-MS/MS</w:t>
      </w:r>
      <w:r>
        <w:rPr>
          <w:lang w:eastAsia="zh-CN"/>
        </w:rPr>
        <w:t>数据的全面分析。</w:t>
      </w:r>
    </w:p>
    <w:p w:rsidR="00EC5BB5" w:rsidRDefault="00CA0BDE">
      <w:pPr>
        <w:pStyle w:val="a0"/>
        <w:rPr>
          <w:lang w:eastAsia="zh-CN"/>
        </w:rPr>
      </w:pPr>
      <w:r>
        <w:rPr>
          <w:lang w:eastAsia="zh-CN"/>
        </w:rPr>
        <w:t xml:space="preserve">   </w:t>
      </w:r>
      <w:r>
        <w:rPr>
          <w:lang w:eastAsia="zh-CN"/>
        </w:rPr>
        <w:t>第五，本研究将上述技术结合，编写</w:t>
      </w:r>
      <w:r>
        <w:rPr>
          <w:lang w:eastAsia="zh-CN"/>
        </w:rPr>
        <w:t>R</w:t>
      </w:r>
      <w:proofErr w:type="gramStart"/>
      <w:r>
        <w:rPr>
          <w:lang w:eastAsia="zh-CN"/>
        </w:rPr>
        <w:t>包并予以</w:t>
      </w:r>
      <w:proofErr w:type="gramEnd"/>
      <w:r>
        <w:rPr>
          <w:lang w:eastAsia="zh-CN"/>
        </w:rPr>
        <w:t>升级（</w:t>
      </w:r>
      <w:r>
        <w:rPr>
          <w:lang w:eastAsia="zh-CN"/>
        </w:rPr>
        <w:t>MCnebula2 R</w:t>
      </w:r>
      <w:r>
        <w:rPr>
          <w:lang w:eastAsia="zh-CN"/>
        </w:rPr>
        <w:t>包），包含严谨的数据结构（</w:t>
      </w:r>
      <w:r>
        <w:rPr>
          <w:lang w:eastAsia="zh-CN"/>
        </w:rPr>
        <w:t>S4</w:t>
      </w:r>
      <w:r>
        <w:rPr>
          <w:lang w:eastAsia="zh-CN"/>
        </w:rPr>
        <w:t>类存储对象）和综合简便的方法（</w:t>
      </w:r>
      <w:r>
        <w:rPr>
          <w:lang w:eastAsia="zh-CN"/>
        </w:rPr>
        <w:t>Methods</w:t>
      </w:r>
      <w:r>
        <w:rPr>
          <w:lang w:eastAsia="zh-CN"/>
        </w:rPr>
        <w:t>）和函数（</w:t>
      </w:r>
      <w:r>
        <w:rPr>
          <w:lang w:eastAsia="zh-CN"/>
        </w:rPr>
        <w:t>Functions</w:t>
      </w:r>
      <w:r>
        <w:rPr>
          <w:lang w:eastAsia="zh-CN"/>
        </w:rPr>
        <w:t>），同时包含详细的说明文档和示例数据，使用户无障碍运用</w:t>
      </w:r>
      <w:r>
        <w:rPr>
          <w:lang w:eastAsia="zh-CN"/>
        </w:rPr>
        <w:t>R</w:t>
      </w:r>
      <w:r>
        <w:rPr>
          <w:lang w:eastAsia="zh-CN"/>
        </w:rPr>
        <w:t>包进行分析。</w:t>
      </w:r>
    </w:p>
    <w:p w:rsidR="00EC5BB5" w:rsidRDefault="00CA0BDE">
      <w:pPr>
        <w:pStyle w:val="a0"/>
        <w:rPr>
          <w:lang w:eastAsia="zh-CN"/>
        </w:rPr>
      </w:pPr>
      <w:r>
        <w:rPr>
          <w:lang w:eastAsia="zh-CN"/>
        </w:rPr>
        <w:t xml:space="preserve">   </w:t>
      </w:r>
      <w:r>
        <w:rPr>
          <w:lang w:eastAsia="zh-CN"/>
        </w:rPr>
        <w:t>第六，本研究将上述以外的其他工具结合到了</w:t>
      </w:r>
      <w:r>
        <w:rPr>
          <w:lang w:eastAsia="zh-CN"/>
        </w:rPr>
        <w:t xml:space="preserve"> ‘exMCnebula2’ R</w:t>
      </w:r>
      <w:r>
        <w:rPr>
          <w:lang w:eastAsia="zh-CN"/>
        </w:rPr>
        <w:t>包，用以示例拓展</w:t>
      </w:r>
      <w:r>
        <w:rPr>
          <w:lang w:eastAsia="zh-CN"/>
        </w:rPr>
        <w:t>MCnebula</w:t>
      </w:r>
      <w:r>
        <w:rPr>
          <w:lang w:eastAsia="zh-CN"/>
        </w:rPr>
        <w:t>工作流在代谢组、化学研究等领域的应用。</w:t>
      </w:r>
    </w:p>
    <w:p w:rsidR="00EC5BB5" w:rsidRDefault="00CA0BDE">
      <w:pPr>
        <w:rPr>
          <w:lang w:eastAsia="zh-CN"/>
        </w:rPr>
      </w:pPr>
      <w:r>
        <w:rPr>
          <w:lang w:eastAsia="zh-CN"/>
        </w:rPr>
        <w:br w:type="page" w:clear="all"/>
      </w:r>
      <w:bookmarkEnd w:id="200"/>
    </w:p>
    <w:p w:rsidR="00EC5BB5" w:rsidRDefault="00CA0BDE">
      <w:pPr>
        <w:pStyle w:val="1"/>
      </w:pPr>
      <w:bookmarkStart w:id="201" w:name="_Toc74"/>
      <w:bookmarkStart w:id="202" w:name="参考文献"/>
      <w:r>
        <w:lastRenderedPageBreak/>
        <w:t>参考文献</w:t>
      </w:r>
      <w:bookmarkEnd w:id="201"/>
    </w:p>
    <w:p w:rsidR="00EC5BB5" w:rsidRDefault="00CA0BDE">
      <w:pPr>
        <w:pStyle w:val="11"/>
      </w:pPr>
      <w:r>
        <w:t xml:space="preserve">[1] </w:t>
      </w:r>
      <w:r>
        <w:tab/>
        <w:t xml:space="preserve">Tsugawa H, Ikeda K, Takahashi M, </w:t>
      </w:r>
      <w:r>
        <w:t>等</w:t>
      </w:r>
      <w:r>
        <w:t xml:space="preserve">. </w:t>
      </w:r>
      <w:hyperlink r:id="rId52">
        <w:r>
          <w:rPr>
            <w:rStyle w:val="ad"/>
          </w:rPr>
          <w:t>A Lipidome Atlas in MS-DIAL 4</w:t>
        </w:r>
      </w:hyperlink>
      <w:r>
        <w:t>[J]. Nature Biotechnology, 2020, 38(10): 1159–1163.</w:t>
      </w:r>
    </w:p>
    <w:p w:rsidR="00EC5BB5" w:rsidRDefault="00CA0BDE">
      <w:pPr>
        <w:pStyle w:val="11"/>
      </w:pPr>
      <w:r>
        <w:t xml:space="preserve">[2] </w:t>
      </w:r>
      <w:r>
        <w:tab/>
        <w:t xml:space="preserve">Chong J, Soufan O, Li C, </w:t>
      </w:r>
      <w:r>
        <w:t>等</w:t>
      </w:r>
      <w:r>
        <w:t xml:space="preserve">. </w:t>
      </w:r>
      <w:hyperlink r:id="rId53">
        <w:r>
          <w:rPr>
            <w:rStyle w:val="ad"/>
          </w:rPr>
          <w:t xml:space="preserve">MetaboAnalyst 4.0: Towards More Transparent and Integrative Metabolomics </w:t>
        </w:r>
        <w:proofErr w:type="gramStart"/>
        <w:r>
          <w:rPr>
            <w:rStyle w:val="ad"/>
          </w:rPr>
          <w:t>Analysis</w:t>
        </w:r>
        <w:proofErr w:type="gramEnd"/>
      </w:hyperlink>
      <w:r>
        <w:t>[J]. Nucleic Acids Research, 2018, 46(W1): W486–W494.</w:t>
      </w:r>
    </w:p>
    <w:p w:rsidR="00EC5BB5" w:rsidRDefault="00CA0BDE">
      <w:pPr>
        <w:pStyle w:val="11"/>
      </w:pPr>
      <w:r>
        <w:t xml:space="preserve">[3] </w:t>
      </w:r>
      <w:r>
        <w:tab/>
        <w:t xml:space="preserve">Tsugawa H. </w:t>
      </w:r>
      <w:hyperlink r:id="rId54">
        <w:r>
          <w:rPr>
            <w:rStyle w:val="ad"/>
          </w:rPr>
          <w:t xml:space="preserve">Computational MS/MS Fragmentation and Structure Elucidation Using MS-FINDER </w:t>
        </w:r>
        <w:proofErr w:type="gramStart"/>
        <w:r>
          <w:rPr>
            <w:rStyle w:val="ad"/>
          </w:rPr>
          <w:t>Software</w:t>
        </w:r>
        <w:proofErr w:type="gramEnd"/>
      </w:hyperlink>
      <w:r>
        <w:t xml:space="preserve">[A]. </w:t>
      </w:r>
      <w:r>
        <w:t>见</w:t>
      </w:r>
      <w:r>
        <w:t xml:space="preserve">: Comprehensive Natural Products </w:t>
      </w:r>
      <w:proofErr w:type="gramStart"/>
      <w:r>
        <w:t>III[</w:t>
      </w:r>
      <w:proofErr w:type="gramEnd"/>
      <w:r>
        <w:t>M]. Elsevier, 2020: 189–210.</w:t>
      </w:r>
    </w:p>
    <w:p w:rsidR="00EC5BB5" w:rsidRDefault="00CA0BDE">
      <w:pPr>
        <w:pStyle w:val="11"/>
      </w:pPr>
      <w:r>
        <w:t xml:space="preserve">[4] </w:t>
      </w:r>
      <w:r>
        <w:tab/>
        <w:t xml:space="preserve">Wang M, Carver J J, Phelan V V, </w:t>
      </w:r>
      <w:r>
        <w:t>等</w:t>
      </w:r>
      <w:r>
        <w:t xml:space="preserve">. </w:t>
      </w:r>
      <w:hyperlink r:id="rId55">
        <w:r>
          <w:rPr>
            <w:rStyle w:val="ad"/>
          </w:rPr>
          <w:t>Sharing and Community Curation of Mass Spectrometry Data with Global Natural Products Social Molecular Networking</w:t>
        </w:r>
      </w:hyperlink>
      <w:r>
        <w:t>[J]. Nature Biotechnology, 2016, 34(8): 828–837.</w:t>
      </w:r>
    </w:p>
    <w:p w:rsidR="00EC5BB5" w:rsidRDefault="00CA0BDE">
      <w:pPr>
        <w:pStyle w:val="11"/>
      </w:pPr>
      <w:bookmarkStart w:id="203" w:name="ref-2012d"/>
      <w:r>
        <w:t xml:space="preserve">[5] </w:t>
      </w:r>
      <w:r>
        <w:tab/>
        <w:t xml:space="preserve">Chambers M C, Maclean B, Burke R, </w:t>
      </w:r>
      <w:r>
        <w:t>等</w:t>
      </w:r>
      <w:r>
        <w:t xml:space="preserve">. </w:t>
      </w:r>
      <w:hyperlink r:id="rId56">
        <w:r>
          <w:rPr>
            <w:rStyle w:val="ad"/>
          </w:rPr>
          <w:t>A Cross-Platform Toolkit for Mass Spectrometry and Proteomics</w:t>
        </w:r>
      </w:hyperlink>
      <w:r>
        <w:t>[J]. Nature Biotechnology, 2012, 30(10): 918–920.</w:t>
      </w:r>
      <w:bookmarkEnd w:id="203"/>
    </w:p>
    <w:p w:rsidR="00EC5BB5" w:rsidRDefault="00CA0BDE">
      <w:pPr>
        <w:pStyle w:val="11"/>
      </w:pPr>
      <w:r>
        <w:t xml:space="preserve">[6] </w:t>
      </w:r>
      <w:r>
        <w:tab/>
        <w:t xml:space="preserve">Röst H L, Sachsenberg T, Aiche S, </w:t>
      </w:r>
      <w:r>
        <w:t>等</w:t>
      </w:r>
      <w:r>
        <w:t xml:space="preserve">. </w:t>
      </w:r>
      <w:hyperlink r:id="rId57">
        <w:r>
          <w:rPr>
            <w:rStyle w:val="ad"/>
          </w:rPr>
          <w:t xml:space="preserve">OpenMS: A Flexible Open-Source Software Platform for Mass Spectrometry Data </w:t>
        </w:r>
        <w:proofErr w:type="gramStart"/>
        <w:r>
          <w:rPr>
            <w:rStyle w:val="ad"/>
          </w:rPr>
          <w:t>Analysis</w:t>
        </w:r>
        <w:proofErr w:type="gramEnd"/>
      </w:hyperlink>
      <w:r>
        <w:t>[J]. Nature Methods, 2016, 13(9): 741–748.</w:t>
      </w:r>
    </w:p>
    <w:p w:rsidR="00EC5BB5" w:rsidRDefault="00CA0BDE">
      <w:pPr>
        <w:pStyle w:val="11"/>
      </w:pPr>
      <w:r>
        <w:t xml:space="preserve">[7] </w:t>
      </w:r>
      <w:r>
        <w:tab/>
        <w:t xml:space="preserve">Smith C A, Want E J, O’Maille G, </w:t>
      </w:r>
      <w:r>
        <w:t>等</w:t>
      </w:r>
      <w:r>
        <w:t xml:space="preserve">. </w:t>
      </w:r>
      <w:hyperlink r:id="rId58">
        <w:r>
          <w:rPr>
            <w:rStyle w:val="ad"/>
          </w:rPr>
          <w:t xml:space="preserve">XCMS: Processing Mass Spectrometry Data for Metabolite Profiling Using Nonlinear Peak Alignment, Matching, and </w:t>
        </w:r>
        <w:proofErr w:type="gramStart"/>
        <w:r>
          <w:rPr>
            <w:rStyle w:val="ad"/>
          </w:rPr>
          <w:t>Identification</w:t>
        </w:r>
        <w:proofErr w:type="gramEnd"/>
      </w:hyperlink>
      <w:r>
        <w:t>[J]. Analytical Chemistry, 2006, 78(3): 779–787.</w:t>
      </w:r>
    </w:p>
    <w:p w:rsidR="00EC5BB5" w:rsidRDefault="00CA0BDE">
      <w:pPr>
        <w:pStyle w:val="11"/>
      </w:pPr>
      <w:r>
        <w:t xml:space="preserve">[8] </w:t>
      </w:r>
      <w:r>
        <w:tab/>
        <w:t xml:space="preserve">Pluskal T, Castillo S, Villar-Briones A, </w:t>
      </w:r>
      <w:r>
        <w:t>等</w:t>
      </w:r>
      <w:r>
        <w:t xml:space="preserve">. </w:t>
      </w:r>
      <w:hyperlink r:id="rId59">
        <w:r>
          <w:rPr>
            <w:rStyle w:val="ad"/>
          </w:rPr>
          <w:t xml:space="preserve">MZmine 2: Modular Framework for Processing, Visualizing, and Analyzing Mass Spectrometry-Based Molecular Profile </w:t>
        </w:r>
        <w:proofErr w:type="gramStart"/>
        <w:r>
          <w:rPr>
            <w:rStyle w:val="ad"/>
          </w:rPr>
          <w:t>Data</w:t>
        </w:r>
        <w:proofErr w:type="gramEnd"/>
      </w:hyperlink>
      <w:r>
        <w:t>[J]. BMC Bioinformatics, 2010, 11(1): 395.</w:t>
      </w:r>
    </w:p>
    <w:p w:rsidR="00EC5BB5" w:rsidRDefault="00CA0BDE">
      <w:pPr>
        <w:pStyle w:val="11"/>
      </w:pPr>
      <w:r>
        <w:t xml:space="preserve">[9] </w:t>
      </w:r>
      <w:r>
        <w:tab/>
        <w:t xml:space="preserve">Myers O D, Sumner S J, Li S, </w:t>
      </w:r>
      <w:r>
        <w:t>等</w:t>
      </w:r>
      <w:r>
        <w:t xml:space="preserve">. </w:t>
      </w:r>
      <w:hyperlink r:id="rId60">
        <w:r>
          <w:rPr>
            <w:rStyle w:val="ad"/>
          </w:rPr>
          <w:t>One Step Forward for Reducing False Positive and False Negative Compound Identifications from Mass Spectrometry Metabolomics Data: New Algorithms for Constructing Extracted Ion Chromatograms and Detecting Chromatographic Peaks</w:t>
        </w:r>
      </w:hyperlink>
      <w:r>
        <w:t>[J]. Analytical Chemistry, 2017, 89(17): 8696–8703.</w:t>
      </w:r>
    </w:p>
    <w:p w:rsidR="00EC5BB5" w:rsidRDefault="00CA0BDE">
      <w:pPr>
        <w:pStyle w:val="11"/>
      </w:pPr>
      <w:bookmarkStart w:id="204" w:name="ref-2022"/>
      <w:r>
        <w:t xml:space="preserve">[10] </w:t>
      </w:r>
      <w:r>
        <w:tab/>
        <w:t xml:space="preserve">Fu J, Zhang Y, Wang Y, </w:t>
      </w:r>
      <w:r>
        <w:t>等</w:t>
      </w:r>
      <w:r>
        <w:t xml:space="preserve">. </w:t>
      </w:r>
      <w:hyperlink r:id="rId61">
        <w:r>
          <w:rPr>
            <w:rStyle w:val="ad"/>
          </w:rPr>
          <w:t>Optimization of Metabolomic Data Processing Using NOREVA</w:t>
        </w:r>
      </w:hyperlink>
      <w:r>
        <w:t>[J]. Nature Protocols, 2022, 17(1): 129–151.</w:t>
      </w:r>
      <w:bookmarkEnd w:id="204"/>
    </w:p>
    <w:p w:rsidR="00EC5BB5" w:rsidRDefault="00CA0BDE">
      <w:pPr>
        <w:pStyle w:val="11"/>
      </w:pPr>
      <w:bookmarkStart w:id="205" w:name="ref-2017ao"/>
      <w:r>
        <w:t xml:space="preserve">[11] </w:t>
      </w:r>
      <w:r>
        <w:tab/>
        <w:t xml:space="preserve">Mahieu N G, Patti G J. </w:t>
      </w:r>
      <w:hyperlink r:id="rId62">
        <w:r>
          <w:rPr>
            <w:rStyle w:val="ad"/>
          </w:rPr>
          <w:t xml:space="preserve">Systems-Level Annotation of a Metabolomics Data Set Reduces 25 000 Features to Fewer than 1000 Unique </w:t>
        </w:r>
        <w:proofErr w:type="gramStart"/>
        <w:r>
          <w:rPr>
            <w:rStyle w:val="ad"/>
          </w:rPr>
          <w:t>Metabolites</w:t>
        </w:r>
        <w:proofErr w:type="gramEnd"/>
      </w:hyperlink>
      <w:r>
        <w:t>[J]. Analytical Chemistry, 2017, 89(19): 10397–10406.</w:t>
      </w:r>
      <w:bookmarkEnd w:id="205"/>
    </w:p>
    <w:p w:rsidR="00EC5BB5" w:rsidRDefault="00CA0BDE">
      <w:pPr>
        <w:pStyle w:val="11"/>
      </w:pPr>
      <w:bookmarkStart w:id="206" w:name="ref-2022b"/>
      <w:r>
        <w:lastRenderedPageBreak/>
        <w:t xml:space="preserve">[12] </w:t>
      </w:r>
      <w:r>
        <w:tab/>
        <w:t xml:space="preserve">Gloaguen Y, Kirwan J A, Beule D. </w:t>
      </w:r>
      <w:hyperlink r:id="rId63">
        <w:r>
          <w:rPr>
            <w:rStyle w:val="ad"/>
          </w:rPr>
          <w:t xml:space="preserve">Deep Learning-Assisted Peak Curation for Large-Scale LC-MS </w:t>
        </w:r>
        <w:proofErr w:type="gramStart"/>
        <w:r>
          <w:rPr>
            <w:rStyle w:val="ad"/>
          </w:rPr>
          <w:t>Metabolomics</w:t>
        </w:r>
        <w:proofErr w:type="gramEnd"/>
      </w:hyperlink>
      <w:r>
        <w:t>[J]. Analytical Chemistry, 2022, 94(12): 4930–4937.</w:t>
      </w:r>
      <w:bookmarkEnd w:id="206"/>
    </w:p>
    <w:p w:rsidR="00EC5BB5" w:rsidRDefault="00CA0BDE">
      <w:pPr>
        <w:pStyle w:val="11"/>
      </w:pPr>
      <w:bookmarkStart w:id="207" w:name="ref-2020cm"/>
      <w:r>
        <w:t xml:space="preserve">[13] </w:t>
      </w:r>
      <w:r>
        <w:tab/>
        <w:t xml:space="preserve">Wang M, Jarmusch A K, Vargas F, </w:t>
      </w:r>
      <w:r>
        <w:t>等</w:t>
      </w:r>
      <w:r>
        <w:t xml:space="preserve">. </w:t>
      </w:r>
      <w:hyperlink r:id="rId64">
        <w:r>
          <w:rPr>
            <w:rStyle w:val="ad"/>
          </w:rPr>
          <w:t xml:space="preserve">Mass Spectrometry Searches Using </w:t>
        </w:r>
        <w:proofErr w:type="gramStart"/>
        <w:r>
          <w:rPr>
            <w:rStyle w:val="ad"/>
          </w:rPr>
          <w:t>MASST</w:t>
        </w:r>
        <w:proofErr w:type="gramEnd"/>
      </w:hyperlink>
      <w:r>
        <w:t>[J]. Nature Biotechnology, 2020, 38(1): 23–26.</w:t>
      </w:r>
      <w:bookmarkEnd w:id="207"/>
    </w:p>
    <w:p w:rsidR="00EC5BB5" w:rsidRDefault="00CA0BDE">
      <w:pPr>
        <w:pStyle w:val="11"/>
      </w:pPr>
      <w:r>
        <w:t xml:space="preserve">[14] </w:t>
      </w:r>
      <w:r>
        <w:tab/>
        <w:t xml:space="preserve">Wolf S, Schmidt S, Müller-Hannemann M, </w:t>
      </w:r>
      <w:r>
        <w:t>等</w:t>
      </w:r>
      <w:r>
        <w:t xml:space="preserve">. </w:t>
      </w:r>
      <w:hyperlink r:id="rId65">
        <w:r>
          <w:rPr>
            <w:rStyle w:val="ad"/>
          </w:rPr>
          <w:t>In Silico Fragmentation for Computer Assisted Identification of Metabolite Mass Spectra</w:t>
        </w:r>
      </w:hyperlink>
      <w:r>
        <w:t>[J]. BMC Bioinformatics, 2010, 11(1): 148.</w:t>
      </w:r>
    </w:p>
    <w:p w:rsidR="00EC5BB5" w:rsidRDefault="00CA0BDE">
      <w:pPr>
        <w:pStyle w:val="11"/>
      </w:pPr>
      <w:bookmarkStart w:id="208" w:name="ref-2015c"/>
      <w:r>
        <w:t xml:space="preserve">[15] </w:t>
      </w:r>
      <w:r>
        <w:tab/>
        <w:t xml:space="preserve">Allen F, Greiner R, Wishart D. </w:t>
      </w:r>
      <w:hyperlink r:id="rId66">
        <w:r>
          <w:rPr>
            <w:rStyle w:val="ad"/>
          </w:rPr>
          <w:t xml:space="preserve">Competitive Fragmentation Modeling of ESI-MS/MS Spectra for Putative Metabolite </w:t>
        </w:r>
        <w:proofErr w:type="gramStart"/>
        <w:r>
          <w:rPr>
            <w:rStyle w:val="ad"/>
          </w:rPr>
          <w:t>Identification</w:t>
        </w:r>
        <w:proofErr w:type="gramEnd"/>
      </w:hyperlink>
      <w:r>
        <w:t>[J]. Metabolomics, 2015, 11(1): 98–110.</w:t>
      </w:r>
      <w:bookmarkEnd w:id="208"/>
    </w:p>
    <w:p w:rsidR="00EC5BB5" w:rsidRDefault="00CA0BDE">
      <w:pPr>
        <w:pStyle w:val="11"/>
      </w:pPr>
      <w:r>
        <w:t xml:space="preserve">[16] </w:t>
      </w:r>
      <w:r>
        <w:tab/>
        <w:t xml:space="preserve">Ruttkies C, Schymanski E L, Wolf S, </w:t>
      </w:r>
      <w:r>
        <w:t>等</w:t>
      </w:r>
      <w:r>
        <w:t xml:space="preserve">. </w:t>
      </w:r>
      <w:hyperlink r:id="rId67">
        <w:r>
          <w:rPr>
            <w:rStyle w:val="ad"/>
          </w:rPr>
          <w:t>MetFrag Relaunched: Incorporating Strategies beyond in Silico Fragmentation</w:t>
        </w:r>
      </w:hyperlink>
      <w:r>
        <w:t>[J]. Journal of Cheminformatics, 2016, 8: 3.</w:t>
      </w:r>
    </w:p>
    <w:p w:rsidR="00EC5BB5" w:rsidRDefault="00CA0BDE">
      <w:pPr>
        <w:pStyle w:val="11"/>
      </w:pPr>
      <w:r>
        <w:t xml:space="preserve">[17] </w:t>
      </w:r>
      <w:r>
        <w:tab/>
        <w:t xml:space="preserve">Blaženović I, Kind T, Torbašinović H, </w:t>
      </w:r>
      <w:r>
        <w:t>等</w:t>
      </w:r>
      <w:r>
        <w:t xml:space="preserve">. </w:t>
      </w:r>
      <w:hyperlink r:id="rId68">
        <w:r>
          <w:rPr>
            <w:rStyle w:val="ad"/>
          </w:rPr>
          <w:t>Comprehensive Comparison of in Silico MS/MS Fragmentation Tools of the CASMI Contest: Database Boosting Is Needed to Achieve 93% Accuracy</w:t>
        </w:r>
      </w:hyperlink>
      <w:r>
        <w:t>[J]. Journal of Cheminformatics, 2017, 9(1): 32.</w:t>
      </w:r>
    </w:p>
    <w:p w:rsidR="00EC5BB5" w:rsidRDefault="00CA0BDE">
      <w:pPr>
        <w:pStyle w:val="11"/>
      </w:pPr>
      <w:bookmarkStart w:id="209" w:name="ref-2013w"/>
      <w:r>
        <w:t xml:space="preserve">[18] </w:t>
      </w:r>
      <w:r>
        <w:tab/>
        <w:t xml:space="preserve">Kind T, Liu K-H, Lee D Y, </w:t>
      </w:r>
      <w:r>
        <w:t>等</w:t>
      </w:r>
      <w:r>
        <w:t xml:space="preserve">. </w:t>
      </w:r>
      <w:hyperlink r:id="rId69">
        <w:r>
          <w:rPr>
            <w:rStyle w:val="ad"/>
          </w:rPr>
          <w:t>LipidBlast in Silico Tandem Mass Spectrometry Database for Lipid Identification</w:t>
        </w:r>
      </w:hyperlink>
      <w:r>
        <w:t>[J]. Nature Methods, 2013, 10(8): 755–758.</w:t>
      </w:r>
      <w:bookmarkEnd w:id="209"/>
    </w:p>
    <w:p w:rsidR="00EC5BB5" w:rsidRDefault="00CA0BDE">
      <w:pPr>
        <w:pStyle w:val="11"/>
      </w:pPr>
      <w:bookmarkStart w:id="210" w:name="ref-2012ab"/>
      <w:r>
        <w:t xml:space="preserve">[19] </w:t>
      </w:r>
      <w:r>
        <w:tab/>
        <w:t xml:space="preserve">Heinonen M, Shen H, Zamboni N, </w:t>
      </w:r>
      <w:r>
        <w:t>等</w:t>
      </w:r>
      <w:r>
        <w:t xml:space="preserve">. </w:t>
      </w:r>
      <w:hyperlink r:id="rId70">
        <w:r>
          <w:rPr>
            <w:rStyle w:val="ad"/>
          </w:rPr>
          <w:t>Metabolite Identification and Molecular Fingerprint Prediction through Machine Learning</w:t>
        </w:r>
      </w:hyperlink>
      <w:r>
        <w:t>[J]. Bioinformatics (Oxford, England), 2012, 28(18): 2333–2341.</w:t>
      </w:r>
      <w:bookmarkEnd w:id="210"/>
    </w:p>
    <w:p w:rsidR="00EC5BB5" w:rsidRDefault="00CA0BDE">
      <w:pPr>
        <w:pStyle w:val="11"/>
      </w:pPr>
      <w:r>
        <w:t xml:space="preserve">[20] </w:t>
      </w:r>
      <w:r>
        <w:tab/>
        <w:t xml:space="preserve">Dührkop K, Shen H, Meusel M, </w:t>
      </w:r>
      <w:r>
        <w:t>等</w:t>
      </w:r>
      <w:r>
        <w:t xml:space="preserve">. </w:t>
      </w:r>
      <w:hyperlink r:id="rId71">
        <w:r>
          <w:rPr>
            <w:rStyle w:val="ad"/>
          </w:rPr>
          <w:t>Searching Molecular Structure Databases with Tandem Mass Spectra Using CSI:FingerID</w:t>
        </w:r>
      </w:hyperlink>
      <w:r>
        <w:t>[J]. Proceedings of the National Academy of Sciences, 2015, 112(41): 12580–12585.</w:t>
      </w:r>
    </w:p>
    <w:p w:rsidR="00EC5BB5" w:rsidRDefault="00CA0BDE">
      <w:pPr>
        <w:pStyle w:val="11"/>
      </w:pPr>
      <w:bookmarkStart w:id="211" w:name="ref-2018ay"/>
      <w:r>
        <w:t xml:space="preserve">[21] </w:t>
      </w:r>
      <w:r>
        <w:tab/>
        <w:t xml:space="preserve">Ludwig M, Dührkop K, Böcker S. </w:t>
      </w:r>
      <w:hyperlink r:id="rId72">
        <w:r>
          <w:rPr>
            <w:rStyle w:val="ad"/>
          </w:rPr>
          <w:t>Bayesian Networks for Mass Spectrometric Metabolite Identification via Molecular Fingerprints</w:t>
        </w:r>
      </w:hyperlink>
      <w:r>
        <w:t>[J]. Bioinformatics (Oxford, England), 2018, 34(13): i333–i340.</w:t>
      </w:r>
      <w:bookmarkEnd w:id="211"/>
    </w:p>
    <w:p w:rsidR="00EC5BB5" w:rsidRDefault="00CA0BDE">
      <w:pPr>
        <w:pStyle w:val="11"/>
      </w:pPr>
      <w:r>
        <w:t xml:space="preserve">[22] </w:t>
      </w:r>
      <w:r>
        <w:tab/>
        <w:t xml:space="preserve">Dührkop K, Fleischauer M, Ludwig M, </w:t>
      </w:r>
      <w:r>
        <w:t>等</w:t>
      </w:r>
      <w:r>
        <w:t xml:space="preserve">. </w:t>
      </w:r>
      <w:hyperlink r:id="rId73">
        <w:r>
          <w:rPr>
            <w:rStyle w:val="ad"/>
          </w:rPr>
          <w:t xml:space="preserve">SIRIUS 4: A Rapid Tool for Turning Tandem Mass Spectra into Metabolite Structure </w:t>
        </w:r>
        <w:proofErr w:type="gramStart"/>
        <w:r>
          <w:rPr>
            <w:rStyle w:val="ad"/>
          </w:rPr>
          <w:t>Information</w:t>
        </w:r>
        <w:proofErr w:type="gramEnd"/>
      </w:hyperlink>
      <w:r>
        <w:t>[J]. Nature Methods, 2019, 16(4): 299–302.</w:t>
      </w:r>
    </w:p>
    <w:p w:rsidR="00EC5BB5" w:rsidRDefault="00CA0BDE">
      <w:pPr>
        <w:pStyle w:val="11"/>
      </w:pPr>
      <w:bookmarkStart w:id="212" w:name="ref-2000g"/>
      <w:r>
        <w:t xml:space="preserve">[23] </w:t>
      </w:r>
      <w:r>
        <w:tab/>
        <w:t xml:space="preserve">Ashburner M, Ball C A, Blake J A, </w:t>
      </w:r>
      <w:r>
        <w:t>等</w:t>
      </w:r>
      <w:r>
        <w:t xml:space="preserve">. </w:t>
      </w:r>
      <w:hyperlink r:id="rId74">
        <w:r>
          <w:rPr>
            <w:rStyle w:val="ad"/>
          </w:rPr>
          <w:t xml:space="preserve">Gene Ontology: Tool for the Unification of Biology. The Gene Ontology </w:t>
        </w:r>
        <w:proofErr w:type="gramStart"/>
        <w:r>
          <w:rPr>
            <w:rStyle w:val="ad"/>
          </w:rPr>
          <w:t>Consortium</w:t>
        </w:r>
        <w:proofErr w:type="gramEnd"/>
      </w:hyperlink>
      <w:r>
        <w:t>[J]. Nature Genetics, 2000, 25(1): 25–29.</w:t>
      </w:r>
      <w:bookmarkEnd w:id="212"/>
    </w:p>
    <w:p w:rsidR="00EC5BB5" w:rsidRDefault="00CA0BDE">
      <w:pPr>
        <w:pStyle w:val="11"/>
      </w:pPr>
      <w:bookmarkStart w:id="213" w:name="ref-2016"/>
      <w:r>
        <w:t xml:space="preserve">[24] </w:t>
      </w:r>
      <w:r>
        <w:tab/>
        <w:t xml:space="preserve">Djoumbou Feunang Y, Eisner R, Knox C, </w:t>
      </w:r>
      <w:r>
        <w:t>等</w:t>
      </w:r>
      <w:r>
        <w:t xml:space="preserve">. </w:t>
      </w:r>
      <w:hyperlink r:id="rId75">
        <w:r>
          <w:rPr>
            <w:rStyle w:val="ad"/>
          </w:rPr>
          <w:t xml:space="preserve">ClassyFire: Automated Chemical Classification with a Comprehensive, Computable </w:t>
        </w:r>
        <w:proofErr w:type="gramStart"/>
        <w:r>
          <w:rPr>
            <w:rStyle w:val="ad"/>
          </w:rPr>
          <w:t>Taxonomy</w:t>
        </w:r>
        <w:proofErr w:type="gramEnd"/>
      </w:hyperlink>
      <w:r>
        <w:t>[J]. Journal of Cheminformatics, 2016, 8(1): 61.</w:t>
      </w:r>
      <w:bookmarkEnd w:id="213"/>
    </w:p>
    <w:p w:rsidR="00EC5BB5" w:rsidRDefault="00CA0BDE">
      <w:pPr>
        <w:pStyle w:val="11"/>
      </w:pPr>
      <w:bookmarkStart w:id="214" w:name="ref-2019bt"/>
      <w:r>
        <w:lastRenderedPageBreak/>
        <w:t xml:space="preserve">[25] </w:t>
      </w:r>
      <w:r>
        <w:tab/>
        <w:t xml:space="preserve">Blaženović I, Kind T, Sa M R, </w:t>
      </w:r>
      <w:r>
        <w:t>等</w:t>
      </w:r>
      <w:r>
        <w:t xml:space="preserve">. </w:t>
      </w:r>
      <w:hyperlink r:id="rId76">
        <w:r>
          <w:rPr>
            <w:rStyle w:val="ad"/>
          </w:rPr>
          <w:t>Structure Annotation of All Mass Spectra in Untargeted Metabolomics.</w:t>
        </w:r>
      </w:hyperlink>
      <w:r>
        <w:t>[J]. Analytical chemistry, United States: 2019, 91(3): 2155–2162.</w:t>
      </w:r>
      <w:bookmarkEnd w:id="214"/>
    </w:p>
    <w:p w:rsidR="00EC5BB5" w:rsidRDefault="00CA0BDE">
      <w:pPr>
        <w:pStyle w:val="11"/>
      </w:pPr>
      <w:bookmarkStart w:id="215" w:name="ref-2019br"/>
      <w:r>
        <w:t xml:space="preserve">[26] </w:t>
      </w:r>
      <w:r>
        <w:tab/>
        <w:t xml:space="preserve">Ernst M, Kang K B, Caraballo-Rodríguez </w:t>
      </w:r>
      <w:proofErr w:type="gramStart"/>
      <w:r>
        <w:t>A</w:t>
      </w:r>
      <w:proofErr w:type="gramEnd"/>
      <w:r>
        <w:t xml:space="preserve"> M, </w:t>
      </w:r>
      <w:r>
        <w:t>等</w:t>
      </w:r>
      <w:r>
        <w:t xml:space="preserve">. </w:t>
      </w:r>
      <w:hyperlink r:id="rId77">
        <w:r>
          <w:rPr>
            <w:rStyle w:val="ad"/>
          </w:rPr>
          <w:t>MolNetEnhancer: Enhanced Molecular Networks by Integrating Metabolome Mining and Annotation Tools.</w:t>
        </w:r>
      </w:hyperlink>
      <w:r>
        <w:t>[J]. Metabolites, 2019, 9(7).</w:t>
      </w:r>
      <w:bookmarkEnd w:id="215"/>
    </w:p>
    <w:p w:rsidR="00EC5BB5" w:rsidRDefault="00CA0BDE">
      <w:pPr>
        <w:pStyle w:val="11"/>
      </w:pPr>
      <w:bookmarkStart w:id="216" w:name="ref-2019bs"/>
      <w:r>
        <w:t xml:space="preserve">[27] </w:t>
      </w:r>
      <w:r>
        <w:tab/>
        <w:t xml:space="preserve">Lee J, da Silva R R, Jang H S, </w:t>
      </w:r>
      <w:r>
        <w:t>等</w:t>
      </w:r>
      <w:r>
        <w:t xml:space="preserve">. </w:t>
      </w:r>
      <w:hyperlink r:id="rId78">
        <w:r>
          <w:rPr>
            <w:rStyle w:val="ad"/>
          </w:rPr>
          <w:t>In Silico Annotation of Discriminative Markers of Three Zanthoxylum Species Using Molecular Network Derived Annotation Propagation.</w:t>
        </w:r>
      </w:hyperlink>
      <w:r>
        <w:t>[J]. Food chemistry, England: 2019, 295: 368–376.</w:t>
      </w:r>
      <w:bookmarkEnd w:id="216"/>
    </w:p>
    <w:p w:rsidR="00EC5BB5" w:rsidRDefault="00CA0BDE">
      <w:pPr>
        <w:pStyle w:val="11"/>
      </w:pPr>
      <w:bookmarkStart w:id="217" w:name="ref-2019bq"/>
      <w:r>
        <w:t xml:space="preserve">[28] </w:t>
      </w:r>
      <w:r>
        <w:tab/>
        <w:t xml:space="preserve">Sha B, Schymanski E L, Ruttkies C, </w:t>
      </w:r>
      <w:r>
        <w:t>等</w:t>
      </w:r>
      <w:r>
        <w:t xml:space="preserve">. </w:t>
      </w:r>
      <w:hyperlink r:id="rId79">
        <w:r>
          <w:rPr>
            <w:rStyle w:val="ad"/>
          </w:rPr>
          <w:t>Exploring Open Cheminformatics Approaches for Categorizing Per- and Polyfluoroalkyl Substances (PFASs).</w:t>
        </w:r>
      </w:hyperlink>
      <w:r>
        <w:t>[J]. Environmental science. Processes &amp; impacts, England: 2019, 21(11): 1835–1851.</w:t>
      </w:r>
      <w:bookmarkEnd w:id="217"/>
    </w:p>
    <w:p w:rsidR="00EC5BB5" w:rsidRDefault="00CA0BDE">
      <w:pPr>
        <w:pStyle w:val="11"/>
      </w:pPr>
      <w:bookmarkStart w:id="218" w:name="ref-2021b"/>
      <w:r>
        <w:t xml:space="preserve">[29] </w:t>
      </w:r>
      <w:r>
        <w:tab/>
        <w:t xml:space="preserve">Tripathi A, Vázquez-Baeza Y, Gauglitz J M, </w:t>
      </w:r>
      <w:r>
        <w:t>等</w:t>
      </w:r>
      <w:r>
        <w:t xml:space="preserve">. </w:t>
      </w:r>
      <w:hyperlink r:id="rId80">
        <w:r>
          <w:rPr>
            <w:rStyle w:val="ad"/>
          </w:rPr>
          <w:t>Chemically Informed Analyses of Metabolomics Mass Spectrometry Data with Qemistree</w:t>
        </w:r>
      </w:hyperlink>
      <w:r>
        <w:t>[J]. Nature Chemical Biology, 2021, 17(2): 146–151.</w:t>
      </w:r>
      <w:bookmarkEnd w:id="218"/>
    </w:p>
    <w:p w:rsidR="00EC5BB5" w:rsidRDefault="00CA0BDE">
      <w:pPr>
        <w:pStyle w:val="11"/>
      </w:pPr>
      <w:bookmarkStart w:id="219" w:name="ref-2016aq"/>
      <w:r>
        <w:t xml:space="preserve">[30] </w:t>
      </w:r>
      <w:r>
        <w:tab/>
        <w:t xml:space="preserve">Wishart D S. </w:t>
      </w:r>
      <w:hyperlink r:id="rId81">
        <w:r>
          <w:rPr>
            <w:rStyle w:val="ad"/>
          </w:rPr>
          <w:t xml:space="preserve">Emerging Applications of Metabolomics in Drug Discovery and Precision </w:t>
        </w:r>
        <w:proofErr w:type="gramStart"/>
        <w:r>
          <w:rPr>
            <w:rStyle w:val="ad"/>
          </w:rPr>
          <w:t>Medicine</w:t>
        </w:r>
        <w:proofErr w:type="gramEnd"/>
      </w:hyperlink>
      <w:r>
        <w:t>[J]. Nature Reviews. Drug Discovery, 2016, 15(7): 473–484.</w:t>
      </w:r>
      <w:bookmarkEnd w:id="219"/>
    </w:p>
    <w:p w:rsidR="00EC5BB5" w:rsidRDefault="00CA0BDE">
      <w:pPr>
        <w:pStyle w:val="11"/>
      </w:pPr>
      <w:bookmarkStart w:id="220" w:name="ref-2016ar"/>
      <w:r>
        <w:t xml:space="preserve">[31] </w:t>
      </w:r>
      <w:r>
        <w:tab/>
        <w:t xml:space="preserve">Guma M, Tiziani S, Firestein G S. </w:t>
      </w:r>
      <w:hyperlink r:id="rId82">
        <w:r>
          <w:rPr>
            <w:rStyle w:val="ad"/>
          </w:rPr>
          <w:t xml:space="preserve">Metabolomics in Rheumatic Diseases: Desperately Seeking </w:t>
        </w:r>
        <w:proofErr w:type="gramStart"/>
        <w:r>
          <w:rPr>
            <w:rStyle w:val="ad"/>
          </w:rPr>
          <w:t>Biomarkers</w:t>
        </w:r>
        <w:proofErr w:type="gramEnd"/>
      </w:hyperlink>
      <w:r>
        <w:t>[J]. Nature Reviews. Rheumatology, 2016, 12(5): 269–281.</w:t>
      </w:r>
      <w:bookmarkEnd w:id="220"/>
    </w:p>
    <w:p w:rsidR="00EC5BB5" w:rsidRDefault="00CA0BDE">
      <w:pPr>
        <w:pStyle w:val="11"/>
      </w:pPr>
      <w:bookmarkStart w:id="221" w:name="ref-2019bv"/>
      <w:r>
        <w:t xml:space="preserve">[32] </w:t>
      </w:r>
      <w:r>
        <w:tab/>
        <w:t xml:space="preserve">Degenhardt F, Seifert S, Szymczak S. </w:t>
      </w:r>
      <w:hyperlink r:id="rId83">
        <w:r>
          <w:rPr>
            <w:rStyle w:val="ad"/>
          </w:rPr>
          <w:t xml:space="preserve">Evaluation of Variable Selection Methods for Random Forests and Omics Data </w:t>
        </w:r>
        <w:proofErr w:type="gramStart"/>
        <w:r>
          <w:rPr>
            <w:rStyle w:val="ad"/>
          </w:rPr>
          <w:t>Sets</w:t>
        </w:r>
        <w:proofErr w:type="gramEnd"/>
      </w:hyperlink>
      <w:r>
        <w:t>[J]. Briefings in Bioinformatics, 2019, 20(2): 492–503.</w:t>
      </w:r>
      <w:bookmarkEnd w:id="221"/>
    </w:p>
    <w:p w:rsidR="00EC5BB5" w:rsidRDefault="00CA0BDE">
      <w:pPr>
        <w:pStyle w:val="11"/>
      </w:pPr>
      <w:r>
        <w:t xml:space="preserve">[33] </w:t>
      </w:r>
      <w:r>
        <w:tab/>
        <w:t xml:space="preserve">Neumann U, Genze N, Heider D. </w:t>
      </w:r>
      <w:hyperlink r:id="rId84">
        <w:r>
          <w:rPr>
            <w:rStyle w:val="ad"/>
          </w:rPr>
          <w:t>EFS: An Ensemble Feature Selection Tool Implemented as R-package and Web-</w:t>
        </w:r>
        <w:proofErr w:type="gramStart"/>
        <w:r>
          <w:rPr>
            <w:rStyle w:val="ad"/>
          </w:rPr>
          <w:t>Application</w:t>
        </w:r>
        <w:proofErr w:type="gramEnd"/>
      </w:hyperlink>
      <w:r>
        <w:t>[J]. BioData Mining, 2017, 10(1): 21.</w:t>
      </w:r>
    </w:p>
    <w:p w:rsidR="00EC5BB5" w:rsidRDefault="00CA0BDE">
      <w:pPr>
        <w:pStyle w:val="11"/>
      </w:pPr>
      <w:r>
        <w:t xml:space="preserve">[34] </w:t>
      </w:r>
      <w:r>
        <w:tab/>
        <w:t xml:space="preserve">Dührkop K, Nothias L-F, Fleischauer M, </w:t>
      </w:r>
      <w:r>
        <w:t>等</w:t>
      </w:r>
      <w:r>
        <w:t xml:space="preserve">. </w:t>
      </w:r>
      <w:hyperlink r:id="rId85">
        <w:r>
          <w:rPr>
            <w:rStyle w:val="ad"/>
          </w:rPr>
          <w:t>Systematic Classification of Unknown Metabolites Using High-Resolution Fragmentation Mass Spectra</w:t>
        </w:r>
      </w:hyperlink>
      <w:r>
        <w:t>[J]. Nature Biotechnology, 2021, 39(4): 462–471.</w:t>
      </w:r>
    </w:p>
    <w:p w:rsidR="00EC5BB5" w:rsidRDefault="00CA0BDE">
      <w:pPr>
        <w:pStyle w:val="11"/>
      </w:pPr>
      <w:bookmarkStart w:id="222" w:name="ref-2019c"/>
      <w:r>
        <w:t xml:space="preserve">[35] </w:t>
      </w:r>
      <w:r>
        <w:tab/>
        <w:t xml:space="preserve">Platten M, Nollen E A A, Röhrig U F, </w:t>
      </w:r>
      <w:r>
        <w:t>等</w:t>
      </w:r>
      <w:r>
        <w:t xml:space="preserve">. </w:t>
      </w:r>
      <w:hyperlink r:id="rId86">
        <w:r>
          <w:rPr>
            <w:rStyle w:val="ad"/>
          </w:rPr>
          <w:t>Tryptophan Metabolism as a Common Therapeutic Target in Cancer, Neurodegeneration and Beyond</w:t>
        </w:r>
      </w:hyperlink>
      <w:r>
        <w:t>[J]. Nature Reviews Drug Discovery, 2019, 18(5): 379–401.</w:t>
      </w:r>
      <w:bookmarkEnd w:id="222"/>
    </w:p>
    <w:p w:rsidR="00EC5BB5" w:rsidRDefault="00CA0BDE">
      <w:pPr>
        <w:pStyle w:val="11"/>
      </w:pPr>
      <w:r>
        <w:t xml:space="preserve">[36] </w:t>
      </w:r>
      <w:r>
        <w:tab/>
        <w:t xml:space="preserve">Watrous J, Roach P, Alexandrov T, </w:t>
      </w:r>
      <w:r>
        <w:t>等</w:t>
      </w:r>
      <w:r>
        <w:t xml:space="preserve">. </w:t>
      </w:r>
      <w:hyperlink r:id="rId87">
        <w:r>
          <w:rPr>
            <w:rStyle w:val="ad"/>
          </w:rPr>
          <w:t xml:space="preserve">Mass Spectral Molecular Networking of Living Microbial </w:t>
        </w:r>
        <w:proofErr w:type="gramStart"/>
        <w:r>
          <w:rPr>
            <w:rStyle w:val="ad"/>
          </w:rPr>
          <w:t>Colonies</w:t>
        </w:r>
        <w:proofErr w:type="gramEnd"/>
      </w:hyperlink>
      <w:r>
        <w:t>[J]. Proceedings of the National Academy of Sciences, 2012, 109(26): E1743–E1752.</w:t>
      </w:r>
    </w:p>
    <w:p w:rsidR="00EC5BB5" w:rsidRDefault="00CA0BDE">
      <w:pPr>
        <w:pStyle w:val="11"/>
      </w:pPr>
      <w:r>
        <w:lastRenderedPageBreak/>
        <w:t xml:space="preserve">[37] </w:t>
      </w:r>
      <w:r>
        <w:tab/>
        <w:t xml:space="preserve">Böcker S, Letzel M C, Lipták Z, </w:t>
      </w:r>
      <w:r>
        <w:t>等</w:t>
      </w:r>
      <w:r>
        <w:t xml:space="preserve">. </w:t>
      </w:r>
      <w:hyperlink r:id="rId88">
        <w:r>
          <w:rPr>
            <w:rStyle w:val="ad"/>
          </w:rPr>
          <w:t xml:space="preserve">SIRIUS: Decomposing Isotope Patterns for Metabolite </w:t>
        </w:r>
        <w:proofErr w:type="gramStart"/>
        <w:r>
          <w:rPr>
            <w:rStyle w:val="ad"/>
          </w:rPr>
          <w:t>Identification</w:t>
        </w:r>
        <w:proofErr w:type="gramEnd"/>
      </w:hyperlink>
      <w:r>
        <w:t>[J]. Bioinformatics, 2009, 25(2): 218–224.</w:t>
      </w:r>
    </w:p>
    <w:p w:rsidR="00EC5BB5" w:rsidRDefault="00CA0BDE">
      <w:pPr>
        <w:pStyle w:val="11"/>
      </w:pPr>
      <w:r>
        <w:t xml:space="preserve">[38] </w:t>
      </w:r>
      <w:r>
        <w:tab/>
        <w:t xml:space="preserve">Dührkop K, Böcker S. </w:t>
      </w:r>
      <w:hyperlink r:id="rId89">
        <w:r>
          <w:rPr>
            <w:rStyle w:val="ad"/>
          </w:rPr>
          <w:t xml:space="preserve">Fragmentation Trees </w:t>
        </w:r>
        <w:proofErr w:type="gramStart"/>
        <w:r>
          <w:rPr>
            <w:rStyle w:val="ad"/>
          </w:rPr>
          <w:t>Reloaded</w:t>
        </w:r>
        <w:proofErr w:type="gramEnd"/>
      </w:hyperlink>
      <w:r>
        <w:t xml:space="preserve">[A]. </w:t>
      </w:r>
      <w:r>
        <w:t>见</w:t>
      </w:r>
      <w:r>
        <w:t xml:space="preserve">: T.M. Przytycka. Research in Computational Molecular </w:t>
      </w:r>
      <w:proofErr w:type="gramStart"/>
      <w:r>
        <w:t>Biology[</w:t>
      </w:r>
      <w:proofErr w:type="gramEnd"/>
      <w:r>
        <w:t>M]. Cham: Springer International Publishing, 2015, 9029: 65–79.</w:t>
      </w:r>
    </w:p>
    <w:p w:rsidR="00EC5BB5" w:rsidRDefault="00CA0BDE">
      <w:pPr>
        <w:pStyle w:val="11"/>
      </w:pPr>
      <w:r>
        <w:t xml:space="preserve">[39] </w:t>
      </w:r>
      <w:r>
        <w:tab/>
        <w:t xml:space="preserve">Ludwig M, Nothias L-F, Dührkop K, </w:t>
      </w:r>
      <w:r>
        <w:t>等</w:t>
      </w:r>
      <w:r>
        <w:t xml:space="preserve">. </w:t>
      </w:r>
      <w:hyperlink r:id="rId90">
        <w:r>
          <w:rPr>
            <w:rStyle w:val="ad"/>
          </w:rPr>
          <w:t>Database-Independent Molecular Formula Annotation Using Gibbs Sampling through ZODIAC</w:t>
        </w:r>
      </w:hyperlink>
      <w:r>
        <w:t>[J]. Nature Machine Intelligence, 2020, 2(10): 629–641.</w:t>
      </w:r>
    </w:p>
    <w:p w:rsidR="00EC5BB5" w:rsidRDefault="00CA0BDE">
      <w:pPr>
        <w:pStyle w:val="11"/>
      </w:pPr>
      <w:r>
        <w:t xml:space="preserve">[40] </w:t>
      </w:r>
      <w:r>
        <w:tab/>
        <w:t xml:space="preserve">Hoffmann M A, Nothias L-F, Ludwig M, </w:t>
      </w:r>
      <w:r>
        <w:t>等</w:t>
      </w:r>
      <w:r>
        <w:t xml:space="preserve">. </w:t>
      </w:r>
      <w:hyperlink r:id="rId91">
        <w:r>
          <w:rPr>
            <w:rStyle w:val="ad"/>
          </w:rPr>
          <w:t>High-Confidence Structural Annotation of Metabolites Absent from Spectral Libraries</w:t>
        </w:r>
      </w:hyperlink>
      <w:r>
        <w:t xml:space="preserve">[J]. </w:t>
      </w:r>
      <w:proofErr w:type="gramStart"/>
      <w:r>
        <w:t>Nature Biotechnology, 2021.</w:t>
      </w:r>
      <w:proofErr w:type="gramEnd"/>
    </w:p>
    <w:p w:rsidR="00EC5BB5" w:rsidRDefault="00CA0BDE">
      <w:pPr>
        <w:pStyle w:val="11"/>
      </w:pPr>
      <w:bookmarkStart w:id="223" w:name="ref-2007j"/>
      <w:r>
        <w:t xml:space="preserve">[41] </w:t>
      </w:r>
      <w:r>
        <w:tab/>
        <w:t xml:space="preserve">Guha R. Chemical Informatics Functionality in </w:t>
      </w:r>
      <w:proofErr w:type="gramStart"/>
      <w:r>
        <w:t>R[</w:t>
      </w:r>
      <w:proofErr w:type="gramEnd"/>
      <w:r>
        <w:t xml:space="preserve">J]. </w:t>
      </w:r>
      <w:proofErr w:type="gramStart"/>
      <w:r>
        <w:t>Journal of Statistical Software, 2007, 18(6).</w:t>
      </w:r>
      <w:bookmarkEnd w:id="223"/>
      <w:proofErr w:type="gramEnd"/>
    </w:p>
    <w:p w:rsidR="00EC5BB5" w:rsidRDefault="00CA0BDE">
      <w:pPr>
        <w:pStyle w:val="11"/>
      </w:pPr>
      <w:bookmarkStart w:id="224" w:name="ref-2022ak"/>
      <w:r>
        <w:t xml:space="preserve">[42] </w:t>
      </w:r>
      <w:r>
        <w:tab/>
        <w:t xml:space="preserve">Temple Lang D. RCurl: General Network (HTTP/FTP/...) Client Interface for </w:t>
      </w:r>
      <w:proofErr w:type="gramStart"/>
      <w:r>
        <w:t>R[</w:t>
      </w:r>
      <w:proofErr w:type="gramEnd"/>
      <w:r>
        <w:t>M]. 2022.</w:t>
      </w:r>
      <w:bookmarkEnd w:id="224"/>
    </w:p>
    <w:p w:rsidR="00EC5BB5" w:rsidRDefault="00CA0BDE">
      <w:pPr>
        <w:pStyle w:val="11"/>
      </w:pPr>
      <w:bookmarkStart w:id="225" w:name="ref-2012e"/>
      <w:r>
        <w:t xml:space="preserve">[43] </w:t>
      </w:r>
      <w:r>
        <w:tab/>
        <w:t xml:space="preserve">Pletnev I, Erin A, McNaught A, </w:t>
      </w:r>
      <w:r>
        <w:t>等</w:t>
      </w:r>
      <w:r>
        <w:t xml:space="preserve">. </w:t>
      </w:r>
      <w:hyperlink r:id="rId92">
        <w:r>
          <w:rPr>
            <w:rStyle w:val="ad"/>
          </w:rPr>
          <w:t xml:space="preserve">InChIKey Collision Resistance: An Experimental </w:t>
        </w:r>
        <w:proofErr w:type="gramStart"/>
        <w:r>
          <w:rPr>
            <w:rStyle w:val="ad"/>
          </w:rPr>
          <w:t>Testing</w:t>
        </w:r>
        <w:proofErr w:type="gramEnd"/>
      </w:hyperlink>
      <w:r>
        <w:t>[J]. Journal of Cheminformatics, 2012, 4(1): 39.</w:t>
      </w:r>
      <w:bookmarkEnd w:id="225"/>
    </w:p>
    <w:p w:rsidR="00EC5BB5" w:rsidRDefault="00CA0BDE">
      <w:pPr>
        <w:pStyle w:val="11"/>
      </w:pPr>
      <w:bookmarkStart w:id="226" w:name="ref-gentleman_limma_2005-1"/>
      <w:r>
        <w:t xml:space="preserve">[44] </w:t>
      </w:r>
      <w:r>
        <w:tab/>
        <w:t xml:space="preserve">Smyth G K. </w:t>
      </w:r>
      <w:hyperlink r:id="rId93">
        <w:r>
          <w:rPr>
            <w:rStyle w:val="ad"/>
          </w:rPr>
          <w:t xml:space="preserve">Limma: Linear Models for Microarray </w:t>
        </w:r>
        <w:proofErr w:type="gramStart"/>
        <w:r>
          <w:rPr>
            <w:rStyle w:val="ad"/>
          </w:rPr>
          <w:t>Data</w:t>
        </w:r>
        <w:proofErr w:type="gramEnd"/>
      </w:hyperlink>
      <w:r>
        <w:t xml:space="preserve">[A]. </w:t>
      </w:r>
      <w:r>
        <w:t>见</w:t>
      </w:r>
      <w:r>
        <w:t xml:space="preserve">: R. Gentleman, V.J. Carey, W. Huber, </w:t>
      </w:r>
      <w:r>
        <w:t>等</w:t>
      </w:r>
      <w:r>
        <w:t xml:space="preserve">. Bioinformatics and Computational Biology Solutions Using R and </w:t>
      </w:r>
      <w:proofErr w:type="gramStart"/>
      <w:r>
        <w:t>Bioconductor[</w:t>
      </w:r>
      <w:proofErr w:type="gramEnd"/>
      <w:r>
        <w:t>M]. New York: Springer-Verlag, 2005: 397–420.</w:t>
      </w:r>
      <w:bookmarkEnd w:id="226"/>
    </w:p>
    <w:p w:rsidR="00EC5BB5" w:rsidRDefault="00CA0BDE">
      <w:pPr>
        <w:pStyle w:val="11"/>
      </w:pPr>
      <w:bookmarkStart w:id="227" w:name="ref-law_guide_2020"/>
      <w:r>
        <w:t xml:space="preserve">[45] </w:t>
      </w:r>
      <w:r>
        <w:tab/>
        <w:t xml:space="preserve">Law C W, Zeglinski K, Dong X, </w:t>
      </w:r>
      <w:r>
        <w:t>等</w:t>
      </w:r>
      <w:r>
        <w:t xml:space="preserve">. </w:t>
      </w:r>
      <w:hyperlink r:id="rId94">
        <w:r>
          <w:rPr>
            <w:rStyle w:val="ad"/>
          </w:rPr>
          <w:t>A Guide to Creating Design Matrices for Gene Expression Experiments</w:t>
        </w:r>
      </w:hyperlink>
      <w:r>
        <w:t>[J]. F1000Research, 2020, 9: 1444.</w:t>
      </w:r>
      <w:bookmarkEnd w:id="227"/>
    </w:p>
    <w:p w:rsidR="00EC5BB5" w:rsidRDefault="00CA0BDE">
      <w:pPr>
        <w:pStyle w:val="11"/>
      </w:pPr>
      <w:bookmarkStart w:id="228" w:name="ref-2020s"/>
      <w:r>
        <w:t xml:space="preserve">[46] </w:t>
      </w:r>
      <w:r>
        <w:tab/>
        <w:t xml:space="preserve">Wozniak J M, Mills R H, Olson J, </w:t>
      </w:r>
      <w:r>
        <w:t>等</w:t>
      </w:r>
      <w:r>
        <w:t xml:space="preserve">. </w:t>
      </w:r>
      <w:hyperlink r:id="rId95">
        <w:r>
          <w:rPr>
            <w:rStyle w:val="ad"/>
          </w:rPr>
          <w:t>Mortality Risk Profiling of Staphylococcus Aureus Bacteremia by Multi-omic Serum Analysis Reveals Early Predictive and Pathogenic Signatures</w:t>
        </w:r>
      </w:hyperlink>
      <w:r>
        <w:t>[J]. Cell, 2020, 182(5): 1311–1327.e14.</w:t>
      </w:r>
      <w:bookmarkEnd w:id="228"/>
    </w:p>
    <w:p w:rsidR="00EC5BB5" w:rsidRDefault="00CA0BDE">
      <w:pPr>
        <w:pStyle w:val="11"/>
      </w:pPr>
      <w:bookmarkStart w:id="229" w:name="ref-lai_deep_2022"/>
      <w:r>
        <w:t xml:space="preserve">[47] </w:t>
      </w:r>
      <w:r>
        <w:tab/>
        <w:t xml:space="preserve">Lai J, Huang L, Bao Y, </w:t>
      </w:r>
      <w:r>
        <w:t>等</w:t>
      </w:r>
      <w:r>
        <w:t xml:space="preserve">. </w:t>
      </w:r>
      <w:hyperlink r:id="rId96">
        <w:r>
          <w:rPr>
            <w:rStyle w:val="ad"/>
          </w:rPr>
          <w:t>A Deep Clustering-Based Mass Spectral Data Visualization Strategy for Anti-Renal Fibrotic Lead Compound Identification from Natural Products</w:t>
        </w:r>
      </w:hyperlink>
      <w:r>
        <w:t>[J]. The Analyst, 2022, 147(21): 4739–4751.</w:t>
      </w:r>
      <w:bookmarkEnd w:id="229"/>
    </w:p>
    <w:p w:rsidR="00EC5BB5" w:rsidRDefault="00CA0BDE">
      <w:pPr>
        <w:pStyle w:val="11"/>
      </w:pPr>
      <w:bookmarkStart w:id="230" w:name="ref-2020cx"/>
      <w:r>
        <w:t xml:space="preserve">[48] </w:t>
      </w:r>
      <w:r>
        <w:tab/>
        <w:t xml:space="preserve">Pang Z, Chong J, Li S, </w:t>
      </w:r>
      <w:r>
        <w:t>等</w:t>
      </w:r>
      <w:r>
        <w:t xml:space="preserve">. </w:t>
      </w:r>
      <w:hyperlink r:id="rId97">
        <w:r>
          <w:rPr>
            <w:rStyle w:val="ad"/>
          </w:rPr>
          <w:t xml:space="preserve">MetaboAnalystR 3.0: Toward an Optimized Workflow for Global </w:t>
        </w:r>
        <w:proofErr w:type="gramStart"/>
        <w:r>
          <w:rPr>
            <w:rStyle w:val="ad"/>
          </w:rPr>
          <w:t>Metabolomics</w:t>
        </w:r>
        <w:proofErr w:type="gramEnd"/>
      </w:hyperlink>
      <w:r>
        <w:t xml:space="preserve">[J]. </w:t>
      </w:r>
      <w:proofErr w:type="gramStart"/>
      <w:r>
        <w:t>Metabolites, 2020.</w:t>
      </w:r>
      <w:bookmarkEnd w:id="230"/>
      <w:proofErr w:type="gramEnd"/>
    </w:p>
    <w:p w:rsidR="00EC5BB5" w:rsidRDefault="00CA0BDE">
      <w:pPr>
        <w:pStyle w:val="11"/>
      </w:pPr>
      <w:bookmarkStart w:id="231" w:name="ref-2018bj"/>
      <w:r>
        <w:t xml:space="preserve">[49] </w:t>
      </w:r>
      <w:r>
        <w:tab/>
        <w:t xml:space="preserve">Picart-Armada S, Fernandez-Albert F, Vinaixa M, </w:t>
      </w:r>
      <w:r>
        <w:t>等</w:t>
      </w:r>
      <w:r>
        <w:t xml:space="preserve">. </w:t>
      </w:r>
      <w:hyperlink r:id="rId98">
        <w:r>
          <w:rPr>
            <w:rStyle w:val="ad"/>
          </w:rPr>
          <w:t xml:space="preserve">FELLA: An R Package to Enrich Metabolomics </w:t>
        </w:r>
        <w:proofErr w:type="gramStart"/>
        <w:r>
          <w:rPr>
            <w:rStyle w:val="ad"/>
          </w:rPr>
          <w:t>Data</w:t>
        </w:r>
        <w:proofErr w:type="gramEnd"/>
      </w:hyperlink>
      <w:r>
        <w:t>[J]. BMC Bioinformatics, 2018, 19(1): 538.</w:t>
      </w:r>
      <w:bookmarkEnd w:id="231"/>
    </w:p>
    <w:p w:rsidR="00EC5BB5" w:rsidRDefault="00CA0BDE">
      <w:pPr>
        <w:pStyle w:val="11"/>
      </w:pPr>
      <w:bookmarkStart w:id="232" w:name="ref-2021db"/>
      <w:r>
        <w:lastRenderedPageBreak/>
        <w:t xml:space="preserve">[50] </w:t>
      </w:r>
      <w:r>
        <w:tab/>
        <w:t xml:space="preserve">Chen Y-H, Bi J-H, Xie M, </w:t>
      </w:r>
      <w:r>
        <w:t>等</w:t>
      </w:r>
      <w:r>
        <w:t xml:space="preserve">. </w:t>
      </w:r>
      <w:hyperlink r:id="rId99">
        <w:r>
          <w:rPr>
            <w:rStyle w:val="ad"/>
          </w:rPr>
          <w:t>Classification-Based Strategies to Simplify Complex Traditional Chinese Medicine (TCM) Researches through Liquid Chromatography-Mass Spectrometry in the Last Decade (2011): Theory, Technical Route and Difficulty</w:t>
        </w:r>
      </w:hyperlink>
      <w:r>
        <w:t>[J]. Journal of Chromatography A, 2021, 1651: 462307.</w:t>
      </w:r>
      <w:bookmarkEnd w:id="232"/>
    </w:p>
    <w:p w:rsidR="00EC5BB5" w:rsidRDefault="00CA0BDE">
      <w:pPr>
        <w:pStyle w:val="11"/>
      </w:pPr>
      <w:bookmarkStart w:id="233" w:name="ref-2016at"/>
      <w:r>
        <w:t xml:space="preserve">[51] </w:t>
      </w:r>
      <w:r>
        <w:tab/>
        <w:t xml:space="preserve">Krautbauer S, Eisinger K, Wiest R, </w:t>
      </w:r>
      <w:r>
        <w:t>等</w:t>
      </w:r>
      <w:r>
        <w:t xml:space="preserve">. </w:t>
      </w:r>
      <w:hyperlink r:id="rId100">
        <w:r>
          <w:rPr>
            <w:rStyle w:val="ad"/>
          </w:rPr>
          <w:t>Systemic Saturated Lysophosphatidylcholine Is Associated with Hepatic Function in Patients with Liver Cirrhosis</w:t>
        </w:r>
      </w:hyperlink>
      <w:r>
        <w:t>[J]. Prostaglandins &amp; Other Lipid Mediators, 2016, 124: 27–33.</w:t>
      </w:r>
      <w:bookmarkEnd w:id="233"/>
    </w:p>
    <w:p w:rsidR="00EC5BB5" w:rsidRDefault="00CA0BDE">
      <w:pPr>
        <w:pStyle w:val="11"/>
      </w:pPr>
      <w:bookmarkStart w:id="234" w:name="ref-2018bi"/>
      <w:r>
        <w:t xml:space="preserve">[52] </w:t>
      </w:r>
      <w:r>
        <w:tab/>
        <w:t xml:space="preserve">Melone M A B, Valentino A, Margarucci S, </w:t>
      </w:r>
      <w:r>
        <w:t>等</w:t>
      </w:r>
      <w:r>
        <w:t xml:space="preserve">. </w:t>
      </w:r>
      <w:hyperlink r:id="rId101">
        <w:r>
          <w:rPr>
            <w:rStyle w:val="ad"/>
          </w:rPr>
          <w:t>The Carnitine System and Cancer Metabolic Plasticity</w:t>
        </w:r>
      </w:hyperlink>
      <w:r>
        <w:t>[J]. Cell Death &amp; Disease, 2018, 9(2): 228.</w:t>
      </w:r>
      <w:bookmarkEnd w:id="234"/>
    </w:p>
    <w:p w:rsidR="00EC5BB5" w:rsidRDefault="00CA0BDE">
      <w:pPr>
        <w:pStyle w:val="11"/>
      </w:pPr>
      <w:bookmarkStart w:id="235" w:name="ref-2020cv"/>
      <w:r>
        <w:t xml:space="preserve">[53] </w:t>
      </w:r>
      <w:r>
        <w:tab/>
        <w:t xml:space="preserve">Knuplez E, Marsche G. </w:t>
      </w:r>
      <w:hyperlink r:id="rId102">
        <w:r>
          <w:rPr>
            <w:rStyle w:val="ad"/>
          </w:rPr>
          <w:t xml:space="preserve">An Updated Review of Pro- and Anti-Inflammatory Properties of Plasma Lysophosphatidylcholines in the Vascular </w:t>
        </w:r>
        <w:proofErr w:type="gramStart"/>
        <w:r>
          <w:rPr>
            <w:rStyle w:val="ad"/>
          </w:rPr>
          <w:t>System</w:t>
        </w:r>
        <w:proofErr w:type="gramEnd"/>
      </w:hyperlink>
      <w:r>
        <w:t>[J]. International Journal of Molecular Sciences, 2020, 21(12): E4501.</w:t>
      </w:r>
      <w:bookmarkEnd w:id="235"/>
    </w:p>
    <w:p w:rsidR="00EC5BB5" w:rsidRDefault="00CA0BDE">
      <w:pPr>
        <w:pStyle w:val="11"/>
      </w:pPr>
      <w:bookmarkStart w:id="236" w:name="ref-2014ao"/>
      <w:r>
        <w:t xml:space="preserve">[54] </w:t>
      </w:r>
      <w:r>
        <w:tab/>
        <w:t xml:space="preserve">Park D W, Kwak D S, Park Y Y, </w:t>
      </w:r>
      <w:r>
        <w:t>等</w:t>
      </w:r>
      <w:r>
        <w:t xml:space="preserve">. </w:t>
      </w:r>
      <w:hyperlink r:id="rId103">
        <w:r>
          <w:rPr>
            <w:rStyle w:val="ad"/>
          </w:rPr>
          <w:t>Impact of Serial Measurements of Lysophosphatidylcholine on 28-Day Mortality Prediction in Patients Admitted to the Intensive Care Unit with Severe Sepsis or Septic Shock</w:t>
        </w:r>
      </w:hyperlink>
      <w:r>
        <w:t>[J]. Journal of Critical Care, 2014, 29(5): 882.e5–11.</w:t>
      </w:r>
      <w:bookmarkEnd w:id="236"/>
    </w:p>
    <w:p w:rsidR="00EC5BB5" w:rsidRDefault="00CA0BDE">
      <w:pPr>
        <w:pStyle w:val="11"/>
      </w:pPr>
      <w:bookmarkStart w:id="237" w:name="ref-2003n"/>
      <w:r>
        <w:t xml:space="preserve">[55] </w:t>
      </w:r>
      <w:r>
        <w:tab/>
        <w:t xml:space="preserve">Drobnik W, Liebisch G, Audebert F-X, </w:t>
      </w:r>
      <w:r>
        <w:t>等</w:t>
      </w:r>
      <w:r>
        <w:t xml:space="preserve">. </w:t>
      </w:r>
      <w:hyperlink r:id="rId104">
        <w:r>
          <w:rPr>
            <w:rStyle w:val="ad"/>
          </w:rPr>
          <w:t>Plasma Ceramide and Lysophosphatidylcholine Inversely Correlate with Mortality in Sepsis Patients</w:t>
        </w:r>
      </w:hyperlink>
      <w:r>
        <w:t>[J]. Journal of Lipid Research, 2003, 44(4): 754–761.</w:t>
      </w:r>
      <w:bookmarkEnd w:id="237"/>
    </w:p>
    <w:p w:rsidR="00EC5BB5" w:rsidRDefault="00CA0BDE">
      <w:pPr>
        <w:pStyle w:val="11"/>
      </w:pPr>
      <w:bookmarkStart w:id="238" w:name="ref-2021dg"/>
      <w:r>
        <w:t xml:space="preserve">[56] </w:t>
      </w:r>
      <w:r>
        <w:tab/>
        <w:t xml:space="preserve">Perino A, Demagny H, Velazquez-Villegas L, </w:t>
      </w:r>
      <w:r>
        <w:t>等</w:t>
      </w:r>
      <w:r>
        <w:t xml:space="preserve">. </w:t>
      </w:r>
      <w:hyperlink r:id="rId105">
        <w:r>
          <w:rPr>
            <w:rStyle w:val="ad"/>
          </w:rPr>
          <w:t>Molecular Physiology of Bile Acid Signaling in Health, Disease, and Aging</w:t>
        </w:r>
      </w:hyperlink>
      <w:r>
        <w:t>[J]. Physiological Reviews, 2021, 101(2): 683–731.</w:t>
      </w:r>
      <w:bookmarkEnd w:id="238"/>
    </w:p>
    <w:p w:rsidR="00EC5BB5" w:rsidRDefault="00CA0BDE">
      <w:pPr>
        <w:pStyle w:val="11"/>
      </w:pPr>
      <w:bookmarkStart w:id="239" w:name="ref-2018bd"/>
      <w:r>
        <w:t xml:space="preserve">[57] </w:t>
      </w:r>
      <w:r>
        <w:tab/>
        <w:t xml:space="preserve">Wang B, Tontonoz P. </w:t>
      </w:r>
      <w:hyperlink r:id="rId106">
        <w:r>
          <w:rPr>
            <w:rStyle w:val="ad"/>
          </w:rPr>
          <w:t xml:space="preserve">Liver X Receptors in Lipid Signalling and Membrane </w:t>
        </w:r>
        <w:proofErr w:type="gramStart"/>
        <w:r>
          <w:rPr>
            <w:rStyle w:val="ad"/>
          </w:rPr>
          <w:t>Homeostasis</w:t>
        </w:r>
        <w:proofErr w:type="gramEnd"/>
      </w:hyperlink>
      <w:r>
        <w:t>[J]. Nature Reviews. Endocrinology, 2018, 14(8): 452–463.</w:t>
      </w:r>
      <w:bookmarkEnd w:id="239"/>
    </w:p>
    <w:p w:rsidR="00EC5BB5" w:rsidRDefault="00CA0BDE">
      <w:pPr>
        <w:pStyle w:val="11"/>
      </w:pPr>
      <w:bookmarkStart w:id="240" w:name="ref-2021di"/>
      <w:r>
        <w:t xml:space="preserve">[58] </w:t>
      </w:r>
      <w:r>
        <w:tab/>
        <w:t xml:space="preserve">Zhang Q, Yao D, Rao B, </w:t>
      </w:r>
      <w:r>
        <w:t>等</w:t>
      </w:r>
      <w:r>
        <w:t xml:space="preserve">. </w:t>
      </w:r>
      <w:hyperlink r:id="rId107">
        <w:r>
          <w:rPr>
            <w:rStyle w:val="ad"/>
          </w:rPr>
          <w:t>The Structural Basis for the Phospholipid Remodeling by Lysophosphatidylcholine Acyltransferase 3</w:t>
        </w:r>
      </w:hyperlink>
      <w:r>
        <w:t>[J]. Nature Communications, 2021, 12(1): 6869.</w:t>
      </w:r>
      <w:bookmarkEnd w:id="240"/>
    </w:p>
    <w:p w:rsidR="00EC5BB5" w:rsidRDefault="00CA0BDE">
      <w:pPr>
        <w:pStyle w:val="11"/>
      </w:pPr>
      <w:bookmarkStart w:id="241" w:name="ref-2021n"/>
      <w:r>
        <w:t xml:space="preserve">[59] </w:t>
      </w:r>
      <w:r>
        <w:tab/>
        <w:t xml:space="preserve">Huang L, Lyu Q, Zheng W, </w:t>
      </w:r>
      <w:r>
        <w:t>等</w:t>
      </w:r>
      <w:r>
        <w:t xml:space="preserve">. </w:t>
      </w:r>
      <w:hyperlink r:id="rId108">
        <w:r>
          <w:rPr>
            <w:rStyle w:val="ad"/>
          </w:rPr>
          <w:t>Traditional Application and Modern Pharmacological Research of Eucommia Ulmoides Oliv.</w:t>
        </w:r>
      </w:hyperlink>
      <w:r>
        <w:t>[J]. Chinese Medicine, 2021, 16(1): 73.</w:t>
      </w:r>
      <w:bookmarkEnd w:id="241"/>
    </w:p>
    <w:p w:rsidR="00EC5BB5" w:rsidRDefault="00CA0BDE">
      <w:pPr>
        <w:pStyle w:val="11"/>
      </w:pPr>
      <w:bookmarkStart w:id="242" w:name="ref-2021bi"/>
      <w:r>
        <w:t xml:space="preserve">[60] </w:t>
      </w:r>
      <w:r>
        <w:tab/>
        <w:t xml:space="preserve">Huang L, Lyu Q, Zheng W, </w:t>
      </w:r>
      <w:r>
        <w:t>等</w:t>
      </w:r>
      <w:r>
        <w:t xml:space="preserve">. </w:t>
      </w:r>
      <w:hyperlink r:id="rId109">
        <w:r>
          <w:rPr>
            <w:rStyle w:val="ad"/>
          </w:rPr>
          <w:t>Traditional Application and Modern Pharmacological Research of Eucommia Ulmoides Oliv.</w:t>
        </w:r>
      </w:hyperlink>
      <w:r>
        <w:t>[J]. Chinese medicine, 2021, 16(1): 73.</w:t>
      </w:r>
      <w:bookmarkEnd w:id="242"/>
    </w:p>
    <w:p w:rsidR="00EC5BB5" w:rsidRDefault="00CA0BDE">
      <w:pPr>
        <w:pStyle w:val="11"/>
      </w:pPr>
      <w:bookmarkStart w:id="243" w:name="ref-2014w"/>
      <w:r>
        <w:t xml:space="preserve">[61] </w:t>
      </w:r>
      <w:r>
        <w:tab/>
        <w:t xml:space="preserve">Huang Y-X, Liu E-W, Wang L, </w:t>
      </w:r>
      <w:r>
        <w:t>等</w:t>
      </w:r>
      <w:r>
        <w:t xml:space="preserve">. </w:t>
      </w:r>
      <w:hyperlink r:id="rId110">
        <w:r>
          <w:rPr>
            <w:rStyle w:val="ad"/>
          </w:rPr>
          <w:t xml:space="preserve">LC/MS/MS Determination and Pharmacokinetic Studies of Six Compounds in Rat Plasma Following Oral Administration of the Single and Combined </w:t>
        </w:r>
        <w:r>
          <w:rPr>
            <w:rStyle w:val="ad"/>
          </w:rPr>
          <w:lastRenderedPageBreak/>
          <w:t>Extracts of Eucommia Ulmoides and Dipsacus Asperoides.</w:t>
        </w:r>
      </w:hyperlink>
      <w:r>
        <w:t>[J]. Chinese journal of natural medicines, China: 2014, 12(6): 469–476.</w:t>
      </w:r>
      <w:bookmarkEnd w:id="243"/>
    </w:p>
    <w:p w:rsidR="00EC5BB5" w:rsidRDefault="00CA0BDE">
      <w:pPr>
        <w:pStyle w:val="11"/>
      </w:pPr>
      <w:bookmarkStart w:id="244" w:name="ref-2015v"/>
      <w:r>
        <w:t xml:space="preserve">[62] </w:t>
      </w:r>
      <w:r>
        <w:tab/>
        <w:t xml:space="preserve">Hu F, An J, Li W, </w:t>
      </w:r>
      <w:r>
        <w:t>等</w:t>
      </w:r>
      <w:r>
        <w:t xml:space="preserve">. </w:t>
      </w:r>
      <w:hyperlink r:id="rId111">
        <w:r>
          <w:rPr>
            <w:rStyle w:val="ad"/>
          </w:rPr>
          <w:t>UPLC-MS/MS Determination and Gender-Related Pharmacokinetic Study of Five Active Ingredients in Rat Plasma after Oral Administration of Eucommia Cortex Extract.</w:t>
        </w:r>
      </w:hyperlink>
      <w:r>
        <w:t>[J]. Journal of ethnopharmacology, Ireland: 2015, 169: 145–155.</w:t>
      </w:r>
      <w:bookmarkEnd w:id="244"/>
    </w:p>
    <w:p w:rsidR="00EC5BB5" w:rsidRDefault="00CA0BDE">
      <w:pPr>
        <w:pStyle w:val="11"/>
        <w:rPr>
          <w:lang w:eastAsia="zh-CN"/>
        </w:rPr>
      </w:pPr>
      <w:bookmarkStart w:id="245" w:name="ref-2012ac"/>
      <w:r>
        <w:t xml:space="preserve">[63] </w:t>
      </w:r>
      <w:r>
        <w:tab/>
        <w:t xml:space="preserve">Sawada Y, Nakabayashi R, Yamada Y, </w:t>
      </w:r>
      <w:r>
        <w:t>等</w:t>
      </w:r>
      <w:r>
        <w:t xml:space="preserve">. </w:t>
      </w:r>
      <w:hyperlink r:id="rId112">
        <w:r>
          <w:rPr>
            <w:rStyle w:val="ad"/>
          </w:rPr>
          <w:t xml:space="preserve">RIKEN Tandem Mass Spectral Database (ReSpect) for Phytochemicals: A Plant-Specific MS/MS-based Data Resource and </w:t>
        </w:r>
        <w:proofErr w:type="gramStart"/>
        <w:r>
          <w:rPr>
            <w:rStyle w:val="ad"/>
          </w:rPr>
          <w:t>Database</w:t>
        </w:r>
        <w:proofErr w:type="gramEnd"/>
      </w:hyperlink>
      <w:r>
        <w:t xml:space="preserve">[J]. </w:t>
      </w:r>
      <w:r>
        <w:rPr>
          <w:lang w:eastAsia="zh-CN"/>
        </w:rPr>
        <w:t>Phytochemistry, 2012, 82: 38–45.</w:t>
      </w:r>
      <w:bookmarkEnd w:id="202"/>
      <w:bookmarkEnd w:id="245"/>
    </w:p>
    <w:p w:rsidR="00EC5BB5" w:rsidRDefault="00CA0BDE">
      <w:pPr>
        <w:rPr>
          <w:lang w:eastAsia="zh-CN"/>
        </w:rPr>
      </w:pPr>
      <w:r>
        <w:rPr>
          <w:lang w:eastAsia="zh-CN"/>
        </w:rPr>
        <w:br w:type="page" w:clear="all"/>
      </w:r>
    </w:p>
    <w:p w:rsidR="00EC5BB5" w:rsidRDefault="00CA0BDE">
      <w:pPr>
        <w:pStyle w:val="1"/>
        <w:rPr>
          <w:lang w:eastAsia="zh-CN"/>
        </w:rPr>
      </w:pPr>
      <w:bookmarkStart w:id="246" w:name="_Toc75"/>
      <w:bookmarkStart w:id="247" w:name="致谢"/>
      <w:r>
        <w:rPr>
          <w:lang w:eastAsia="zh-CN"/>
        </w:rPr>
        <w:lastRenderedPageBreak/>
        <w:t>致谢</w:t>
      </w:r>
      <w:bookmarkEnd w:id="246"/>
    </w:p>
    <w:p w:rsidR="00EC5BB5" w:rsidRDefault="00CA0BDE">
      <w:pPr>
        <w:pStyle w:val="FirstParagraph0"/>
        <w:rPr>
          <w:lang w:eastAsia="zh-CN"/>
        </w:rPr>
      </w:pPr>
      <w:r>
        <w:rPr>
          <w:lang w:eastAsia="zh-CN"/>
        </w:rPr>
        <w:t xml:space="preserve">   </w:t>
      </w:r>
      <w:r>
        <w:rPr>
          <w:lang w:eastAsia="zh-CN"/>
        </w:rPr>
        <w:t>仰观宇宙之大，星空之繁盛，感动于科学如月夜般诱人，化学如银河般辽阔，分子如星</w:t>
      </w:r>
      <w:proofErr w:type="gramStart"/>
      <w:r>
        <w:rPr>
          <w:lang w:eastAsia="zh-CN"/>
        </w:rPr>
        <w:t>瀚</w:t>
      </w:r>
      <w:proofErr w:type="gramEnd"/>
      <w:r>
        <w:rPr>
          <w:lang w:eastAsia="zh-CN"/>
        </w:rPr>
        <w:t>般灿烂，而人类亦如群星般璀璨，所以我将方法取名为多重化学星云（</w:t>
      </w:r>
      <w:r>
        <w:rPr>
          <w:lang w:eastAsia="zh-CN"/>
        </w:rPr>
        <w:t>MCnebula</w:t>
      </w:r>
      <w:r>
        <w:rPr>
          <w:lang w:eastAsia="zh-CN"/>
        </w:rPr>
        <w:t>），以资自励</w:t>
      </w:r>
      <w:r>
        <w:rPr>
          <w:lang w:eastAsia="zh-CN"/>
        </w:rPr>
        <w:t>——</w:t>
      </w:r>
      <w:r>
        <w:rPr>
          <w:lang w:eastAsia="zh-CN"/>
        </w:rPr>
        <w:t>这当然是骗人的，它之所以叫这么个名字，是因为我初次使用</w:t>
      </w:r>
      <w:r>
        <w:rPr>
          <w:lang w:eastAsia="zh-CN"/>
        </w:rPr>
        <w:t xml:space="preserve"> ‘fr’ </w:t>
      </w:r>
      <w:r>
        <w:rPr>
          <w:lang w:eastAsia="zh-CN"/>
        </w:rPr>
        <w:t>布局并将</w:t>
      </w:r>
      <w:proofErr w:type="gramStart"/>
      <w:r>
        <w:rPr>
          <w:lang w:eastAsia="zh-CN"/>
        </w:rPr>
        <w:t>子网络</w:t>
      </w:r>
      <w:proofErr w:type="gramEnd"/>
      <w:r>
        <w:rPr>
          <w:lang w:eastAsia="zh-CN"/>
        </w:rPr>
        <w:t>以</w:t>
      </w:r>
      <w:r>
        <w:rPr>
          <w:lang w:eastAsia="zh-CN"/>
        </w:rPr>
        <w:t xml:space="preserve"> ‘grid’ </w:t>
      </w:r>
      <w:r>
        <w:rPr>
          <w:lang w:eastAsia="zh-CN"/>
        </w:rPr>
        <w:t>绘制，它刚好分成了好多星云般的形状，一团团的，仅此而已。有趣吗？在</w:t>
      </w:r>
      <w:r>
        <w:rPr>
          <w:lang w:eastAsia="zh-CN"/>
        </w:rPr>
        <w:t>Nebula</w:t>
      </w:r>
      <w:r>
        <w:rPr>
          <w:lang w:eastAsia="zh-CN"/>
        </w:rPr>
        <w:t>出现之前的步骤中，还有一个叫做</w:t>
      </w:r>
      <w:r>
        <w:rPr>
          <w:lang w:eastAsia="zh-CN"/>
        </w:rPr>
        <w:t xml:space="preserve"> ‘Stardust Classes’ </w:t>
      </w:r>
      <w:r>
        <w:rPr>
          <w:lang w:eastAsia="zh-CN"/>
        </w:rPr>
        <w:t>的名称，为什么要叫这个名称呢？因为这里需要一个定义名，而那时候我刚好想到了曾经的某个</w:t>
      </w:r>
      <w:proofErr w:type="gramStart"/>
      <w:r>
        <w:rPr>
          <w:lang w:eastAsia="zh-CN"/>
        </w:rPr>
        <w:t>动漫里</w:t>
      </w:r>
      <w:proofErr w:type="gramEnd"/>
      <w:r>
        <w:rPr>
          <w:lang w:eastAsia="zh-CN"/>
        </w:rPr>
        <w:t>的某张卡牌名称叫</w:t>
      </w:r>
      <w:r>
        <w:rPr>
          <w:lang w:eastAsia="zh-CN"/>
        </w:rPr>
        <w:t xml:space="preserve"> ‘Stardust Dragon’</w:t>
      </w:r>
      <w:r>
        <w:rPr>
          <w:lang w:eastAsia="zh-CN"/>
        </w:rPr>
        <w:t>，</w:t>
      </w:r>
      <w:r>
        <w:rPr>
          <w:lang w:eastAsia="zh-CN"/>
        </w:rPr>
        <w:t xml:space="preserve">‘Stardust’ </w:t>
      </w:r>
      <w:r>
        <w:rPr>
          <w:lang w:eastAsia="zh-CN"/>
        </w:rPr>
        <w:t>听起来挺有音律的美的，而</w:t>
      </w:r>
      <w:proofErr w:type="gramStart"/>
      <w:r>
        <w:rPr>
          <w:lang w:eastAsia="zh-CN"/>
        </w:rPr>
        <w:t>刚好它</w:t>
      </w:r>
      <w:proofErr w:type="gramEnd"/>
      <w:r>
        <w:rPr>
          <w:lang w:eastAsia="zh-CN"/>
        </w:rPr>
        <w:t>又和</w:t>
      </w:r>
      <w:r>
        <w:rPr>
          <w:lang w:eastAsia="zh-CN"/>
        </w:rPr>
        <w:t xml:space="preserve"> ‘Nebula’ </w:t>
      </w:r>
      <w:r>
        <w:rPr>
          <w:lang w:eastAsia="zh-CN"/>
        </w:rPr>
        <w:t>有那么些关联，它就这么被我拍案决定了。</w:t>
      </w:r>
      <w:r>
        <w:rPr>
          <w:lang w:eastAsia="zh-CN"/>
        </w:rPr>
        <w:t xml:space="preserve">‘Nebula’ </w:t>
      </w:r>
      <w:r>
        <w:rPr>
          <w:lang w:eastAsia="zh-CN"/>
        </w:rPr>
        <w:t>和</w:t>
      </w:r>
      <w:r>
        <w:rPr>
          <w:lang w:eastAsia="zh-CN"/>
        </w:rPr>
        <w:t xml:space="preserve"> ‘Stardust’ </w:t>
      </w:r>
      <w:r>
        <w:rPr>
          <w:lang w:eastAsia="zh-CN"/>
        </w:rPr>
        <w:t>听起来都</w:t>
      </w:r>
      <w:proofErr w:type="gramStart"/>
      <w:r>
        <w:rPr>
          <w:lang w:eastAsia="zh-CN"/>
        </w:rPr>
        <w:t>挺</w:t>
      </w:r>
      <w:proofErr w:type="gramEnd"/>
      <w:r>
        <w:rPr>
          <w:lang w:eastAsia="zh-CN"/>
        </w:rPr>
        <w:t>酷，然而终究它们的灵感好像和浪漫毫不搭边。</w:t>
      </w:r>
    </w:p>
    <w:p w:rsidR="00EC5BB5" w:rsidRDefault="00CA0BDE">
      <w:pPr>
        <w:pStyle w:val="a0"/>
        <w:rPr>
          <w:lang w:eastAsia="zh-CN"/>
        </w:rPr>
      </w:pPr>
      <w:r>
        <w:rPr>
          <w:lang w:eastAsia="zh-CN"/>
        </w:rPr>
        <w:t xml:space="preserve">   </w:t>
      </w:r>
      <w:r>
        <w:rPr>
          <w:lang w:eastAsia="zh-CN"/>
        </w:rPr>
        <w:t>我在做这个课题的时候，无形中遵循了某种美学</w:t>
      </w:r>
      <w:r>
        <w:rPr>
          <w:lang w:eastAsia="zh-CN"/>
        </w:rPr>
        <w:t>——</w:t>
      </w:r>
      <w:r>
        <w:rPr>
          <w:lang w:eastAsia="zh-CN"/>
        </w:rPr>
        <w:t>也许是两种，一种是效率，另一种是优雅。凡是让我动用鼠标的，都不够效率；凡是无法让我用回车键重复的，都不够优雅。效率和优雅逐渐成为我坐在计算机面前的本能。为了它们，我逐渐和最初要做的内容南辕北辙了，最终老师乃至我自己都不太明白我最终要做什么了。它误打误撞，带着些侥幸</w:t>
      </w:r>
      <w:r>
        <w:rPr>
          <w:lang w:eastAsia="zh-CN"/>
        </w:rPr>
        <w:t>——</w:t>
      </w:r>
      <w:r>
        <w:rPr>
          <w:lang w:eastAsia="zh-CN"/>
        </w:rPr>
        <w:t>当然还有我的导师虽然对我的行为一头雾水但一直勤于推动的原因</w:t>
      </w:r>
      <w:r>
        <w:rPr>
          <w:lang w:eastAsia="zh-CN"/>
        </w:rPr>
        <w:t>——</w:t>
      </w:r>
      <w:r>
        <w:rPr>
          <w:lang w:eastAsia="zh-CN"/>
        </w:rPr>
        <w:t>它最终还是有了那么</w:t>
      </w:r>
      <w:proofErr w:type="gramStart"/>
      <w:r>
        <w:rPr>
          <w:lang w:eastAsia="zh-CN"/>
        </w:rPr>
        <w:t>个</w:t>
      </w:r>
      <w:proofErr w:type="gramEnd"/>
      <w:r>
        <w:rPr>
          <w:lang w:eastAsia="zh-CN"/>
        </w:rPr>
        <w:t>成型；它之所以能成型，也许是因为我追求的效率和优雅，其他人也或多或少地在追求吧，只是我比较一意孤行。我为了效率和优雅，耗时耗力地去摸索和本课题没有任何关联的</w:t>
      </w:r>
      <w:r>
        <w:rPr>
          <w:lang w:eastAsia="zh-CN"/>
        </w:rPr>
        <w:t xml:space="preserve"> ‘VIM’</w:t>
      </w:r>
      <w:r>
        <w:rPr>
          <w:lang w:eastAsia="zh-CN"/>
        </w:rPr>
        <w:t>，它终究是一个初学者连输入都做不到的编辑器</w:t>
      </w:r>
      <w:r>
        <w:rPr>
          <w:lang w:eastAsia="zh-CN"/>
        </w:rPr>
        <w:t>……</w:t>
      </w:r>
      <w:r>
        <w:rPr>
          <w:lang w:eastAsia="zh-CN"/>
        </w:rPr>
        <w:t>它是效率和优雅的最佳</w:t>
      </w:r>
      <w:proofErr w:type="gramStart"/>
      <w:r>
        <w:rPr>
          <w:lang w:eastAsia="zh-CN"/>
        </w:rPr>
        <w:t>践行</w:t>
      </w:r>
      <w:proofErr w:type="gramEnd"/>
      <w:r>
        <w:rPr>
          <w:lang w:eastAsia="zh-CN"/>
        </w:rPr>
        <w:t>者，计算机世界里最古老的福音，我</w:t>
      </w:r>
      <w:proofErr w:type="gramStart"/>
      <w:r>
        <w:rPr>
          <w:lang w:eastAsia="zh-CN"/>
        </w:rPr>
        <w:t>比感谢</w:t>
      </w:r>
      <w:proofErr w:type="gramEnd"/>
      <w:r>
        <w:rPr>
          <w:lang w:eastAsia="zh-CN"/>
        </w:rPr>
        <w:t>R</w:t>
      </w:r>
      <w:r>
        <w:rPr>
          <w:lang w:eastAsia="zh-CN"/>
        </w:rPr>
        <w:t>语言要更加感谢它，没有它，我根本无法想象那逾越上万行、牵一发动全身的代码要如何实现。除了感谢</w:t>
      </w:r>
      <w:r>
        <w:rPr>
          <w:lang w:eastAsia="zh-CN"/>
        </w:rPr>
        <w:t>VIM</w:t>
      </w:r>
      <w:r>
        <w:rPr>
          <w:lang w:eastAsia="zh-CN"/>
        </w:rPr>
        <w:t>，我还得感谢</w:t>
      </w:r>
      <w:r>
        <w:rPr>
          <w:lang w:eastAsia="zh-CN"/>
        </w:rPr>
        <w:t>Linux</w:t>
      </w:r>
      <w:r>
        <w:rPr>
          <w:lang w:eastAsia="zh-CN"/>
        </w:rPr>
        <w:t>，感谢</w:t>
      </w:r>
      <w:r>
        <w:rPr>
          <w:lang w:eastAsia="zh-CN"/>
        </w:rPr>
        <w:t>Ubuntu</w:t>
      </w:r>
      <w:r>
        <w:rPr>
          <w:lang w:eastAsia="zh-CN"/>
        </w:rPr>
        <w:t>和它的发行版</w:t>
      </w:r>
      <w:r>
        <w:rPr>
          <w:lang w:eastAsia="zh-CN"/>
        </w:rPr>
        <w:t>Pop!_OS</w:t>
      </w:r>
      <w:r>
        <w:rPr>
          <w:lang w:eastAsia="zh-CN"/>
        </w:rPr>
        <w:t>，它们让我明白了计算机可以这么酷，这个世界里不是只有</w:t>
      </w:r>
      <w:r>
        <w:rPr>
          <w:lang w:eastAsia="zh-CN"/>
        </w:rPr>
        <w:t>Windows</w:t>
      </w:r>
      <w:r>
        <w:rPr>
          <w:lang w:eastAsia="zh-CN"/>
        </w:rPr>
        <w:t>称雄，它们才是舞台上最耀眼的明星。我还得感谢</w:t>
      </w:r>
      <w:r>
        <w:rPr>
          <w:lang w:eastAsia="zh-CN"/>
        </w:rPr>
        <w:t>R</w:t>
      </w:r>
      <w:r>
        <w:rPr>
          <w:lang w:eastAsia="zh-CN"/>
        </w:rPr>
        <w:t>语言，感谢</w:t>
      </w:r>
      <w:r>
        <w:rPr>
          <w:lang w:eastAsia="zh-CN"/>
        </w:rPr>
        <w:t xml:space="preserve"> ‘ggplot2’</w:t>
      </w:r>
      <w:r>
        <w:rPr>
          <w:lang w:eastAsia="zh-CN"/>
        </w:rPr>
        <w:t>，感谢</w:t>
      </w:r>
      <w:r>
        <w:rPr>
          <w:lang w:eastAsia="zh-CN"/>
        </w:rPr>
        <w:t xml:space="preserve"> ‘apply’ </w:t>
      </w:r>
      <w:r>
        <w:rPr>
          <w:lang w:eastAsia="zh-CN"/>
        </w:rPr>
        <w:t>家族，它们各自是优雅和效率最忠实的拥趸，它们让我一直</w:t>
      </w:r>
      <w:proofErr w:type="gramStart"/>
      <w:r>
        <w:rPr>
          <w:lang w:eastAsia="zh-CN"/>
        </w:rPr>
        <w:t>昂扬着</w:t>
      </w:r>
      <w:proofErr w:type="gramEnd"/>
      <w:r>
        <w:rPr>
          <w:lang w:eastAsia="zh-CN"/>
        </w:rPr>
        <w:t>激情的斗志去编程。我还得感谢</w:t>
      </w:r>
      <w:r>
        <w:rPr>
          <w:lang w:eastAsia="zh-CN"/>
        </w:rPr>
        <w:t xml:space="preserve"> ‘grid’ </w:t>
      </w:r>
      <w:r>
        <w:rPr>
          <w:lang w:eastAsia="zh-CN"/>
        </w:rPr>
        <w:t>包，它让我脱离了鼠标去</w:t>
      </w:r>
      <w:proofErr w:type="gramStart"/>
      <w:r>
        <w:rPr>
          <w:lang w:eastAsia="zh-CN"/>
        </w:rPr>
        <w:t>拼图组</w:t>
      </w:r>
      <w:proofErr w:type="gramEnd"/>
      <w:r>
        <w:rPr>
          <w:lang w:eastAsia="zh-CN"/>
        </w:rPr>
        <w:t>图，在最后的时间里，它让我编程于办公的领域里加上了最后一块拼图</w:t>
      </w:r>
      <w:r>
        <w:rPr>
          <w:lang w:eastAsia="zh-CN"/>
        </w:rPr>
        <w:t>——</w:t>
      </w:r>
      <w:r>
        <w:rPr>
          <w:lang w:eastAsia="zh-CN"/>
        </w:rPr>
        <w:t>虽然它让我耗费的时间也快让老师们急疯了。我还得感谢</w:t>
      </w:r>
      <w:r>
        <w:rPr>
          <w:lang w:eastAsia="zh-CN"/>
        </w:rPr>
        <w:t xml:space="preserve"> ‘method’ </w:t>
      </w:r>
      <w:r>
        <w:rPr>
          <w:lang w:eastAsia="zh-CN"/>
        </w:rPr>
        <w:t>包，它让我享受了一番面向对象编程的快乐，让我如太空站的</w:t>
      </w:r>
      <w:proofErr w:type="gramStart"/>
      <w:r>
        <w:rPr>
          <w:lang w:eastAsia="zh-CN"/>
        </w:rPr>
        <w:t>架构师</w:t>
      </w:r>
      <w:proofErr w:type="gramEnd"/>
      <w:r>
        <w:rPr>
          <w:lang w:eastAsia="zh-CN"/>
        </w:rPr>
        <w:t>一样去设计一个</w:t>
      </w:r>
      <w:r>
        <w:rPr>
          <w:lang w:eastAsia="zh-CN"/>
        </w:rPr>
        <w:t xml:space="preserve"> ‘mcnebula’ </w:t>
      </w:r>
      <w:r>
        <w:rPr>
          <w:lang w:eastAsia="zh-CN"/>
        </w:rPr>
        <w:t>的类</w:t>
      </w:r>
      <w:r>
        <w:rPr>
          <w:lang w:eastAsia="zh-CN"/>
        </w:rPr>
        <w:t>……</w:t>
      </w:r>
      <w:r>
        <w:rPr>
          <w:lang w:eastAsia="zh-CN"/>
        </w:rPr>
        <w:t>对</w:t>
      </w:r>
      <w:r>
        <w:rPr>
          <w:lang w:eastAsia="zh-CN"/>
        </w:rPr>
        <w:t>R</w:t>
      </w:r>
      <w:r>
        <w:rPr>
          <w:lang w:eastAsia="zh-CN"/>
        </w:rPr>
        <w:t>和</w:t>
      </w:r>
      <w:r>
        <w:rPr>
          <w:lang w:eastAsia="zh-CN"/>
        </w:rPr>
        <w:t>R</w:t>
      </w:r>
      <w:proofErr w:type="gramStart"/>
      <w:r>
        <w:rPr>
          <w:lang w:eastAsia="zh-CN"/>
        </w:rPr>
        <w:t>包们的</w:t>
      </w:r>
      <w:proofErr w:type="gramEnd"/>
      <w:r>
        <w:rPr>
          <w:lang w:eastAsia="zh-CN"/>
        </w:rPr>
        <w:t>感谢说之不尽，但就到这里吧。现在我得感谢</w:t>
      </w:r>
      <w:r>
        <w:rPr>
          <w:lang w:eastAsia="zh-CN"/>
        </w:rPr>
        <w:t>SIRIUS</w:t>
      </w:r>
      <w:r>
        <w:rPr>
          <w:lang w:eastAsia="zh-CN"/>
        </w:rPr>
        <w:t>，感谢</w:t>
      </w:r>
      <w:r>
        <w:rPr>
          <w:lang w:eastAsia="zh-CN"/>
        </w:rPr>
        <w:t>ZODIAC</w:t>
      </w:r>
      <w:r>
        <w:rPr>
          <w:lang w:eastAsia="zh-CN"/>
        </w:rPr>
        <w:t>，感谢</w:t>
      </w:r>
      <w:r>
        <w:rPr>
          <w:lang w:eastAsia="zh-CN"/>
        </w:rPr>
        <w:t>CSI:FingerID</w:t>
      </w:r>
      <w:r>
        <w:rPr>
          <w:lang w:eastAsia="zh-CN"/>
        </w:rPr>
        <w:t>，感谢</w:t>
      </w:r>
      <w:r>
        <w:rPr>
          <w:lang w:eastAsia="zh-CN"/>
        </w:rPr>
        <w:t>CANOPUS</w:t>
      </w:r>
      <w:r>
        <w:rPr>
          <w:lang w:eastAsia="zh-CN"/>
        </w:rPr>
        <w:t>，它们让我站在巨人们的肩膀上看见质谱和化学接壤的混沌（也因为它们而脱离了手动分析的苦海），我也因为它们而最初接触了编程，它们也让我知道了那些像孩子们一样去对待科学的人，否则他们不会取</w:t>
      </w:r>
      <w:r>
        <w:rPr>
          <w:lang w:eastAsia="zh-CN"/>
        </w:rPr>
        <w:t>SIRIUS</w:t>
      </w:r>
      <w:r>
        <w:rPr>
          <w:lang w:eastAsia="zh-CN"/>
        </w:rPr>
        <w:t>、</w:t>
      </w:r>
      <w:r>
        <w:rPr>
          <w:lang w:eastAsia="zh-CN"/>
        </w:rPr>
        <w:t>ZODIAC</w:t>
      </w:r>
      <w:r>
        <w:rPr>
          <w:lang w:eastAsia="zh-CN"/>
        </w:rPr>
        <w:t>这样的名字。</w:t>
      </w:r>
    </w:p>
    <w:p w:rsidR="00EC5BB5" w:rsidRDefault="00CA0BDE">
      <w:pPr>
        <w:pStyle w:val="a0"/>
        <w:rPr>
          <w:lang w:eastAsia="zh-CN"/>
        </w:rPr>
      </w:pPr>
      <w:r>
        <w:rPr>
          <w:lang w:eastAsia="zh-CN"/>
        </w:rPr>
        <w:t xml:space="preserve">   </w:t>
      </w:r>
      <w:r>
        <w:rPr>
          <w:lang w:eastAsia="zh-CN"/>
        </w:rPr>
        <w:t>我可能给我们的老师们增添了很多烦恼，因为我异想天开胜于实干，脚下总是如履薄冰</w:t>
      </w:r>
      <w:r>
        <w:rPr>
          <w:lang w:eastAsia="zh-CN"/>
        </w:rPr>
        <w:t>——</w:t>
      </w:r>
      <w:r>
        <w:rPr>
          <w:lang w:eastAsia="zh-CN"/>
        </w:rPr>
        <w:t>我自找的。但是老师们总是以师德和慷慨包容了我，一直在做科研雾海里的灯塔。吕老师在刚开始的时候指导我用质谱做分析，他带我进入了</w:t>
      </w:r>
      <w:r>
        <w:rPr>
          <w:lang w:eastAsia="zh-CN"/>
        </w:rPr>
        <w:t>GNPS</w:t>
      </w:r>
      <w:r>
        <w:rPr>
          <w:lang w:eastAsia="zh-CN"/>
        </w:rPr>
        <w:t>构建的分析世界，让我接触了分子网络，也因此有了后来的</w:t>
      </w:r>
      <w:r>
        <w:rPr>
          <w:lang w:eastAsia="zh-CN"/>
        </w:rPr>
        <w:t>Nebula</w:t>
      </w:r>
      <w:r>
        <w:rPr>
          <w:lang w:eastAsia="zh-CN"/>
        </w:rPr>
        <w:t>的雏形。王老师在我撰写文章的时候提供了很多帮助，她总是用耐心和委婉的话语化解我某时的激进，鼓励我继续做下去，她像个朋友一样和我平等的对话。单老师曾经谈心般地说，有了方向就坚持做下去，不要太在意别人的看法；她还在我寒假罢工不肯干的时候说了超多鼓励的话，虽然我</w:t>
      </w:r>
      <w:r>
        <w:rPr>
          <w:lang w:eastAsia="zh-CN"/>
        </w:rPr>
        <w:lastRenderedPageBreak/>
        <w:t>超级顽固听不进去。感谢这些老师的鼓励和帮助。在我像个鸵鸟一样钻进编程之前，我还做过</w:t>
      </w:r>
      <w:proofErr w:type="gramStart"/>
      <w:r>
        <w:rPr>
          <w:lang w:eastAsia="zh-CN"/>
        </w:rPr>
        <w:t>点分子</w:t>
      </w:r>
      <w:proofErr w:type="gramEnd"/>
      <w:r>
        <w:rPr>
          <w:lang w:eastAsia="zh-CN"/>
        </w:rPr>
        <w:t>机制相关的，做过点动物实验相关的，做过</w:t>
      </w:r>
      <w:proofErr w:type="gramStart"/>
      <w:r>
        <w:rPr>
          <w:lang w:eastAsia="zh-CN"/>
        </w:rPr>
        <w:t>点药物</w:t>
      </w:r>
      <w:proofErr w:type="gramEnd"/>
      <w:r>
        <w:rPr>
          <w:lang w:eastAsia="zh-CN"/>
        </w:rPr>
        <w:t>提取相关的，做过炮制工艺相关的</w:t>
      </w:r>
      <w:r>
        <w:rPr>
          <w:lang w:eastAsia="zh-CN"/>
        </w:rPr>
        <w:t>——</w:t>
      </w:r>
      <w:r>
        <w:rPr>
          <w:lang w:eastAsia="zh-CN"/>
        </w:rPr>
        <w:t>这么看来，我可能是实验室里</w:t>
      </w:r>
      <w:r>
        <w:rPr>
          <w:lang w:eastAsia="zh-CN"/>
        </w:rPr>
        <w:t>“</w:t>
      </w:r>
      <w:r>
        <w:rPr>
          <w:lang w:eastAsia="zh-CN"/>
        </w:rPr>
        <w:t>交际最广</w:t>
      </w:r>
      <w:r>
        <w:rPr>
          <w:lang w:eastAsia="zh-CN"/>
        </w:rPr>
        <w:t>”</w:t>
      </w:r>
      <w:r>
        <w:rPr>
          <w:lang w:eastAsia="zh-CN"/>
        </w:rPr>
        <w:t>的学生了</w:t>
      </w:r>
      <w:r>
        <w:rPr>
          <w:lang w:eastAsia="zh-CN"/>
        </w:rPr>
        <w:t>——</w:t>
      </w:r>
      <w:r>
        <w:rPr>
          <w:lang w:eastAsia="zh-CN"/>
        </w:rPr>
        <w:t>我在好多老师的帮助下展开过实验：在一切还未开始的时候，郝老师带我接触了第一个项目；在我确定硕士课题之后</w:t>
      </w:r>
      <w:r>
        <w:rPr>
          <w:lang w:eastAsia="zh-CN"/>
        </w:rPr>
        <w:t>——</w:t>
      </w:r>
      <w:r>
        <w:rPr>
          <w:lang w:eastAsia="zh-CN"/>
        </w:rPr>
        <w:t>虽然最后背道而驰了</w:t>
      </w:r>
      <w:r>
        <w:rPr>
          <w:lang w:eastAsia="zh-CN"/>
        </w:rPr>
        <w:t>——</w:t>
      </w:r>
      <w:r>
        <w:rPr>
          <w:lang w:eastAsia="zh-CN"/>
        </w:rPr>
        <w:t>桑老师和我一起漫长地提炼了杜仲；在动物实验开展的时候，杨老师披袍上阵教我做手术；做分子机制了，我因此把</w:t>
      </w:r>
      <w:proofErr w:type="gramStart"/>
      <w:r>
        <w:rPr>
          <w:lang w:eastAsia="zh-CN"/>
        </w:rPr>
        <w:t>分子室</w:t>
      </w:r>
      <w:proofErr w:type="gramEnd"/>
      <w:r>
        <w:rPr>
          <w:lang w:eastAsia="zh-CN"/>
        </w:rPr>
        <w:t>弄得一团糟，但韩老师还是耐心地没有罢黜我；我好像还接触了点细胞实验，因为打鱼又晒网，学了点皮毛都算不上，但和各位老师和务正业的同学们都有了交流，他们为我提供了许多帮助，只怪我自己不争气</w:t>
      </w:r>
      <w:r>
        <w:rPr>
          <w:lang w:eastAsia="zh-CN"/>
        </w:rPr>
        <w:t>……</w:t>
      </w:r>
      <w:r>
        <w:rPr>
          <w:lang w:eastAsia="zh-CN"/>
        </w:rPr>
        <w:t>我还得感谢各位同门师兄妹们，虽然我性格比较孤僻，几乎没有给他们谈心谈话的机会，但他们每每在我终于肯离开分析的座位动手实验时提供了贴心的帮助；原谅我，就不一一列举他们的名字了。最后，我郑重感谢曹老师，他日理万机，但总是不忘在穿梭实验室之余，坐到我旁边的座位上敦促我实验的进展，关心我是否遇到哪些困难；虽然我一意孤行，每每在他敦促后的当晚熬夜去解决那些与实验和课题几乎毫无关联的旁枝末节。</w:t>
      </w:r>
    </w:p>
    <w:p w:rsidR="00EC5BB5" w:rsidRDefault="00CA0BDE">
      <w:pPr>
        <w:pStyle w:val="a0"/>
        <w:rPr>
          <w:lang w:eastAsia="zh-CN"/>
        </w:rPr>
      </w:pPr>
      <w:r>
        <w:rPr>
          <w:lang w:eastAsia="zh-CN"/>
        </w:rPr>
        <w:t xml:space="preserve">   </w:t>
      </w:r>
      <w:r>
        <w:rPr>
          <w:lang w:eastAsia="zh-CN"/>
        </w:rPr>
        <w:t>感谢曾经共事过的一切，感谢所有的老师和同学，祝你们身体健康，万事如意。</w:t>
      </w:r>
      <w:bookmarkEnd w:id="247"/>
    </w:p>
    <w:p w:rsidR="00EC5BB5" w:rsidRDefault="00CA0BDE">
      <w:pPr>
        <w:rPr>
          <w:lang w:eastAsia="zh-CN"/>
        </w:rPr>
      </w:pPr>
      <w:r>
        <w:rPr>
          <w:lang w:eastAsia="zh-CN"/>
        </w:rPr>
        <w:br w:type="page" w:clear="all"/>
      </w:r>
    </w:p>
    <w:p w:rsidR="00EC5BB5" w:rsidRDefault="00CA0BDE">
      <w:pPr>
        <w:pStyle w:val="1"/>
        <w:rPr>
          <w:lang w:eastAsia="zh-CN"/>
        </w:rPr>
      </w:pPr>
      <w:bookmarkStart w:id="248" w:name="_Toc76"/>
      <w:bookmarkStart w:id="249" w:name="文献综述"/>
      <w:r>
        <w:rPr>
          <w:lang w:eastAsia="zh-CN"/>
        </w:rPr>
        <w:lastRenderedPageBreak/>
        <w:t>文献综述</w:t>
      </w:r>
      <w:bookmarkEnd w:id="248"/>
    </w:p>
    <w:p w:rsidR="00EC5BB5" w:rsidRDefault="00CA0BDE">
      <w:pPr>
        <w:pBdr>
          <w:top w:val="none" w:sz="0" w:space="0" w:color="000000"/>
          <w:left w:val="none" w:sz="0" w:space="0" w:color="000000"/>
          <w:bottom w:val="none" w:sz="0" w:space="0" w:color="000000"/>
          <w:right w:val="none" w:sz="0" w:space="0" w:color="000000"/>
        </w:pBdr>
        <w:spacing w:after="0"/>
        <w:jc w:val="center"/>
        <w:rPr>
          <w:lang w:eastAsia="zh-CN"/>
        </w:rPr>
      </w:pPr>
      <w:r>
        <w:rPr>
          <w:rFonts w:ascii="黑体" w:eastAsia="黑体" w:hAnsi="黑体" w:cs="黑体"/>
          <w:b/>
          <w:color w:val="000000"/>
          <w:sz w:val="28"/>
          <w:szCs w:val="28"/>
          <w:lang w:eastAsia="zh-CN"/>
        </w:rPr>
        <w:t>非</w:t>
      </w:r>
      <w:bookmarkStart w:id="250" w:name="_GoBack"/>
      <w:bookmarkEnd w:id="250"/>
      <w:r>
        <w:rPr>
          <w:rFonts w:ascii="黑体" w:eastAsia="黑体" w:hAnsi="黑体" w:cs="黑体"/>
          <w:b/>
          <w:color w:val="000000"/>
          <w:sz w:val="28"/>
          <w:szCs w:val="28"/>
          <w:lang w:eastAsia="zh-CN"/>
        </w:rPr>
        <w:t>靶向LC-MS/MS</w:t>
      </w:r>
      <w:ins w:id="251" w:author="dell" w:date="2023-03-20T09:26:00Z">
        <w:r w:rsidR="00754027">
          <w:rPr>
            <w:rFonts w:ascii="黑体" w:eastAsia="黑体" w:hAnsi="黑体" w:cs="黑体"/>
            <w:b/>
            <w:color w:val="000000"/>
            <w:sz w:val="28"/>
            <w:szCs w:val="28"/>
            <w:lang w:eastAsia="zh-CN"/>
          </w:rPr>
          <w:t>技术</w:t>
        </w:r>
      </w:ins>
      <w:del w:id="252" w:author="dell" w:date="2023-03-20T09:26:00Z">
        <w:r w:rsidDel="00754027">
          <w:rPr>
            <w:rFonts w:ascii="黑体" w:eastAsia="黑体" w:hAnsi="黑体" w:cs="黑体" w:hint="eastAsia"/>
            <w:b/>
            <w:color w:val="000000"/>
            <w:sz w:val="28"/>
            <w:szCs w:val="28"/>
            <w:lang w:eastAsia="zh-CN"/>
          </w:rPr>
          <w:delText>应用于</w:delText>
        </w:r>
      </w:del>
      <w:ins w:id="253" w:author="dell" w:date="2023-03-20T09:29:00Z">
        <w:r w:rsidR="00754027">
          <w:rPr>
            <w:rFonts w:ascii="黑体" w:eastAsia="黑体" w:hAnsi="黑体" w:cs="黑体" w:hint="eastAsia"/>
            <w:b/>
            <w:color w:val="000000"/>
            <w:sz w:val="28"/>
            <w:szCs w:val="28"/>
            <w:lang w:eastAsia="zh-CN"/>
          </w:rPr>
          <w:t>在</w:t>
        </w:r>
      </w:ins>
      <w:r>
        <w:rPr>
          <w:rFonts w:ascii="黑体" w:eastAsia="黑体" w:hAnsi="黑体" w:cs="黑体"/>
          <w:b/>
          <w:color w:val="000000"/>
          <w:sz w:val="28"/>
          <w:szCs w:val="28"/>
          <w:lang w:eastAsia="zh-CN"/>
        </w:rPr>
        <w:t>小分子化合物</w:t>
      </w:r>
      <w:del w:id="254" w:author="dell" w:date="2023-03-20T09:29:00Z">
        <w:r w:rsidDel="00754027">
          <w:rPr>
            <w:rFonts w:ascii="黑体" w:eastAsia="黑体" w:hAnsi="黑体" w:cs="黑体"/>
            <w:b/>
            <w:color w:val="000000"/>
            <w:sz w:val="28"/>
            <w:szCs w:val="28"/>
            <w:lang w:eastAsia="zh-CN"/>
          </w:rPr>
          <w:delText>的</w:delText>
        </w:r>
      </w:del>
      <w:r>
        <w:rPr>
          <w:rFonts w:ascii="黑体" w:eastAsia="黑体" w:hAnsi="黑体" w:cs="黑体"/>
          <w:b/>
          <w:color w:val="000000"/>
          <w:sz w:val="28"/>
          <w:szCs w:val="28"/>
          <w:lang w:eastAsia="zh-CN"/>
        </w:rPr>
        <w:t>分析</w:t>
      </w:r>
      <w:ins w:id="255" w:author="dell" w:date="2023-03-20T09:29:00Z">
        <w:r w:rsidR="00754027">
          <w:rPr>
            <w:rFonts w:ascii="黑体" w:eastAsia="黑体" w:hAnsi="黑体" w:cs="黑体"/>
            <w:b/>
            <w:color w:val="000000"/>
            <w:sz w:val="28"/>
            <w:szCs w:val="28"/>
            <w:lang w:eastAsia="zh-CN"/>
          </w:rPr>
          <w:t>中</w:t>
        </w:r>
      </w:ins>
      <w:del w:id="256" w:author="dell" w:date="2023-03-20T09:29:00Z">
        <w:r w:rsidDel="00C376EC">
          <w:rPr>
            <w:rFonts w:ascii="黑体" w:eastAsia="黑体" w:hAnsi="黑体" w:cs="黑体"/>
            <w:b/>
            <w:color w:val="000000"/>
            <w:sz w:val="28"/>
            <w:szCs w:val="28"/>
            <w:lang w:eastAsia="zh-CN"/>
          </w:rPr>
          <w:delText>技术</w:delText>
        </w:r>
      </w:del>
      <w:r>
        <w:rPr>
          <w:rFonts w:ascii="黑体" w:eastAsia="黑体" w:hAnsi="黑体" w:cs="黑体"/>
          <w:b/>
          <w:color w:val="000000"/>
          <w:sz w:val="28"/>
          <w:szCs w:val="28"/>
          <w:lang w:eastAsia="zh-CN"/>
        </w:rPr>
        <w:t>的</w:t>
      </w:r>
      <w:del w:id="257" w:author="dell" w:date="2023-03-20T09:29:00Z">
        <w:r w:rsidDel="00C376EC">
          <w:rPr>
            <w:rFonts w:ascii="黑体" w:eastAsia="黑体" w:hAnsi="黑体" w:cs="黑体" w:hint="eastAsia"/>
            <w:b/>
            <w:color w:val="000000"/>
            <w:sz w:val="28"/>
            <w:szCs w:val="28"/>
            <w:lang w:eastAsia="zh-CN"/>
          </w:rPr>
          <w:delText>发展</w:delText>
        </w:r>
      </w:del>
      <w:bookmarkEnd w:id="249"/>
      <w:ins w:id="258" w:author="dell" w:date="2023-03-20T09:29:00Z">
        <w:r w:rsidR="00C376EC">
          <w:rPr>
            <w:rFonts w:ascii="黑体" w:eastAsia="黑体" w:hAnsi="黑体" w:cs="黑体" w:hint="eastAsia"/>
            <w:b/>
            <w:color w:val="000000"/>
            <w:sz w:val="28"/>
            <w:szCs w:val="28"/>
            <w:lang w:eastAsia="zh-CN"/>
          </w:rPr>
          <w:t>应用</w:t>
        </w:r>
      </w:ins>
    </w:p>
    <w:p w:rsidR="00EC5BB5" w:rsidRDefault="00CA0BDE">
      <w:pPr>
        <w:pStyle w:val="1"/>
        <w:rPr>
          <w:lang w:eastAsia="zh-CN"/>
        </w:rPr>
      </w:pPr>
      <w:bookmarkStart w:id="259" w:name="_Toc77"/>
      <w:bookmarkStart w:id="260" w:name="中文摘要"/>
      <w:r>
        <w:rPr>
          <w:lang w:eastAsia="zh-CN"/>
        </w:rPr>
        <w:t>中文摘要</w:t>
      </w:r>
      <w:bookmarkEnd w:id="259"/>
    </w:p>
    <w:p w:rsidR="00EC5BB5" w:rsidRDefault="00CA0BDE">
      <w:pPr>
        <w:pStyle w:val="FirstParagraph0"/>
        <w:rPr>
          <w:lang w:eastAsia="zh-CN"/>
        </w:rPr>
      </w:pPr>
      <w:r>
        <w:rPr>
          <w:lang w:eastAsia="zh-CN"/>
        </w:rPr>
        <w:t xml:space="preserve">   </w:t>
      </w:r>
      <w:proofErr w:type="gramStart"/>
      <w:r>
        <w:rPr>
          <w:lang w:eastAsia="zh-CN"/>
        </w:rPr>
        <w:t>非靶向</w:t>
      </w:r>
      <w:proofErr w:type="gramEnd"/>
      <w:r>
        <w:rPr>
          <w:lang w:eastAsia="zh-CN"/>
        </w:rPr>
        <w:t>LC-MS/MS</w:t>
      </w:r>
      <w:r>
        <w:rPr>
          <w:lang w:eastAsia="zh-CN"/>
        </w:rPr>
        <w:t>应用于小分子化合物的解析是</w:t>
      </w:r>
      <w:proofErr w:type="gramStart"/>
      <w:r>
        <w:rPr>
          <w:lang w:eastAsia="zh-CN"/>
        </w:rPr>
        <w:t>融汇</w:t>
      </w:r>
      <w:proofErr w:type="gramEnd"/>
      <w:r>
        <w:rPr>
          <w:lang w:eastAsia="zh-CN"/>
        </w:rPr>
        <w:t>了尖端技术的学科领域。本综述就目前发展的几种重要解析技术做了概述，贯通成了一个较为完整的分析流程：</w:t>
      </w:r>
      <w:r>
        <w:rPr>
          <w:lang w:eastAsia="zh-CN"/>
        </w:rPr>
        <w:t>1</w:t>
      </w:r>
      <w:r>
        <w:rPr>
          <w:lang w:eastAsia="zh-CN"/>
        </w:rPr>
        <w:t>）</w:t>
      </w:r>
      <w:r>
        <w:rPr>
          <w:lang w:eastAsia="zh-CN"/>
        </w:rPr>
        <w:t xml:space="preserve"> ‘Features’ </w:t>
      </w:r>
      <w:r>
        <w:rPr>
          <w:lang w:eastAsia="zh-CN"/>
        </w:rPr>
        <w:t>的检测，应用了半自动或自动的计算机解析技术，分离</w:t>
      </w:r>
      <w:r>
        <w:rPr>
          <w:lang w:eastAsia="zh-CN"/>
        </w:rPr>
        <w:t xml:space="preserve"> ‘Features’ </w:t>
      </w:r>
      <w:r>
        <w:rPr>
          <w:lang w:eastAsia="zh-CN"/>
        </w:rPr>
        <w:t>用于后续的定性或定量分析；</w:t>
      </w:r>
      <w:r>
        <w:rPr>
          <w:lang w:eastAsia="zh-CN"/>
        </w:rPr>
        <w:t>2</w:t>
      </w:r>
      <w:r>
        <w:rPr>
          <w:lang w:eastAsia="zh-CN"/>
        </w:rPr>
        <w:t>）</w:t>
      </w:r>
      <w:r>
        <w:rPr>
          <w:lang w:eastAsia="zh-CN"/>
        </w:rPr>
        <w:t>MS/MS</w:t>
      </w:r>
      <w:r>
        <w:rPr>
          <w:lang w:eastAsia="zh-CN"/>
        </w:rPr>
        <w:t>光谱的鉴定，应用主流的光谱匹配或者新兴的计算机技术对化合物进行鉴定或匹配，以</w:t>
      </w:r>
      <w:r>
        <w:rPr>
          <w:lang w:eastAsia="zh-CN"/>
        </w:rPr>
        <w:t>SIRIUS</w:t>
      </w:r>
      <w:r>
        <w:rPr>
          <w:lang w:eastAsia="zh-CN"/>
        </w:rPr>
        <w:t>为代表的新兴技术开拓了质谱用于探索未知化合物的应用；</w:t>
      </w:r>
      <w:r>
        <w:rPr>
          <w:lang w:eastAsia="zh-CN"/>
        </w:rPr>
        <w:t>3</w:t>
      </w:r>
      <w:r>
        <w:rPr>
          <w:lang w:eastAsia="zh-CN"/>
        </w:rPr>
        <w:t>）统计分析，分为经典的统计理论和人工智能算法，对</w:t>
      </w:r>
      <w:r>
        <w:rPr>
          <w:lang w:eastAsia="zh-CN"/>
        </w:rPr>
        <w:t>Features</w:t>
      </w:r>
      <w:r>
        <w:rPr>
          <w:lang w:eastAsia="zh-CN"/>
        </w:rPr>
        <w:t>集进行筛选从而用于下游的分析；</w:t>
      </w:r>
      <w:r>
        <w:rPr>
          <w:lang w:eastAsia="zh-CN"/>
        </w:rPr>
        <w:t>4</w:t>
      </w:r>
      <w:r>
        <w:rPr>
          <w:lang w:eastAsia="zh-CN"/>
        </w:rPr>
        <w:t>）分子网络技术，在数据集的层面上可视化光谱，</w:t>
      </w:r>
      <w:r>
        <w:rPr>
          <w:lang w:eastAsia="zh-CN"/>
        </w:rPr>
        <w:t>GNPS</w:t>
      </w:r>
      <w:r>
        <w:rPr>
          <w:lang w:eastAsia="zh-CN"/>
        </w:rPr>
        <w:t>为这一技术提供了最全面的支持。</w:t>
      </w:r>
      <w:bookmarkEnd w:id="260"/>
    </w:p>
    <w:p w:rsidR="00EC5BB5" w:rsidRDefault="00CA0BDE">
      <w:pPr>
        <w:pStyle w:val="1"/>
      </w:pPr>
      <w:bookmarkStart w:id="261" w:name="_Toc78"/>
      <w:bookmarkStart w:id="262" w:name="abstract"/>
      <w:r>
        <w:t>ABSTRACT</w:t>
      </w:r>
      <w:bookmarkEnd w:id="261"/>
    </w:p>
    <w:p w:rsidR="00EC5BB5" w:rsidRDefault="00CA0BDE">
      <w:pPr>
        <w:pStyle w:val="FirstParagraph0"/>
      </w:pPr>
      <w:r>
        <w:t xml:space="preserve">   The application of un-targeted LC-MS/MS to the analysis of small molecule compounds is a discipline that incorporates cutting-edge technologies. This review provides an overview of several important analytical techniques that have been developed to form a more complete analytical process: 1) Detection of </w:t>
      </w:r>
      <w:proofErr w:type="gramStart"/>
      <w:r>
        <w:t>‘Features’ ,</w:t>
      </w:r>
      <w:proofErr w:type="gramEnd"/>
      <w:r>
        <w:t xml:space="preserve"> where semi-automatic or automatic computerized analytical techniques are applied to separate’ Features’ for subsequent qualitative or quantitative analysis. 2) Identification of MS/MS spectra, where mainstream spectral matching or emerging computerized techniques are applied to identify or match compounds. The emerging technologies represented by SIRIUS have opened up the application of mass spectrometry for the exploration of unknown compounds. 3) Statistical analysis, divided into classical statistical theory and artificial intelligence algorithms, to filter the set of Features for downstream analysis; 4) Molecular networking technology, to visualize the spectra at the level of data sets, GNPS provides the most comprehensive support for this technology.</w:t>
      </w:r>
      <w:bookmarkEnd w:id="262"/>
    </w:p>
    <w:p w:rsidR="00EC5BB5" w:rsidRDefault="00CA0BDE">
      <w:pPr>
        <w:pStyle w:val="1"/>
        <w:rPr>
          <w:lang w:eastAsia="zh-CN"/>
        </w:rPr>
      </w:pPr>
      <w:bookmarkStart w:id="263" w:name="_Toc79"/>
      <w:bookmarkStart w:id="264" w:name="前言"/>
      <w:r>
        <w:rPr>
          <w:lang w:eastAsia="zh-CN"/>
        </w:rPr>
        <w:t>前言</w:t>
      </w:r>
      <w:bookmarkEnd w:id="263"/>
    </w:p>
    <w:p w:rsidR="00EC5BB5" w:rsidRDefault="00CA0BDE">
      <w:pPr>
        <w:pStyle w:val="FirstParagraph0"/>
        <w:rPr>
          <w:lang w:eastAsia="zh-CN"/>
        </w:rPr>
      </w:pPr>
      <w:r>
        <w:rPr>
          <w:lang w:eastAsia="zh-CN"/>
        </w:rPr>
        <w:t xml:space="preserve">   </w:t>
      </w:r>
      <w:proofErr w:type="gramStart"/>
      <w:r>
        <w:rPr>
          <w:lang w:eastAsia="zh-CN"/>
        </w:rPr>
        <w:t>非靶向</w:t>
      </w:r>
      <w:proofErr w:type="gramEnd"/>
      <w:r>
        <w:rPr>
          <w:lang w:eastAsia="zh-CN"/>
        </w:rPr>
        <w:t>LC-MS/MS</w:t>
      </w:r>
      <w:r>
        <w:rPr>
          <w:lang w:eastAsia="zh-CN"/>
        </w:rPr>
        <w:t>应用于小分子化合物（</w:t>
      </w:r>
      <w:r>
        <w:rPr>
          <w:lang w:eastAsia="zh-CN"/>
        </w:rPr>
        <w:t>&lt; 1000 Da</w:t>
      </w:r>
      <w:r>
        <w:rPr>
          <w:lang w:eastAsia="zh-CN"/>
        </w:rPr>
        <w:t>，尤指</w:t>
      </w:r>
      <w:proofErr w:type="gramStart"/>
      <w:r>
        <w:rPr>
          <w:lang w:eastAsia="zh-CN"/>
        </w:rPr>
        <w:t>代谢组</w:t>
      </w:r>
      <w:proofErr w:type="gramEnd"/>
      <w:r>
        <w:rPr>
          <w:lang w:eastAsia="zh-CN"/>
        </w:rPr>
        <w:t>学）的解析是前沿的组学科学的一个领域，尖端的分析化学技术和先进的计算方法，全覆盖式描述复杂的生化混合物。这种技术由于其高灵敏度、小样本量、无需分离直接进样和高通量的特征而大受欢迎。伴随着它的发展和流行，越来越多的技术被提出以解决该领域的难题，比如</w:t>
      </w:r>
      <w:r>
        <w:rPr>
          <w:lang w:eastAsia="zh-CN"/>
        </w:rPr>
        <w:t>MS/MS</w:t>
      </w:r>
      <w:r>
        <w:rPr>
          <w:lang w:eastAsia="zh-CN"/>
        </w:rPr>
        <w:t>光谱在鉴定上的挑战。这些技术带有着</w:t>
      </w:r>
      <w:r>
        <w:rPr>
          <w:lang w:eastAsia="zh-CN"/>
        </w:rPr>
        <w:t>21</w:t>
      </w:r>
      <w:r>
        <w:rPr>
          <w:lang w:eastAsia="zh-CN"/>
        </w:rPr>
        <w:t>世纪人工智能技术发展的特征，机器学习被结合到</w:t>
      </w:r>
      <w:r>
        <w:rPr>
          <w:lang w:eastAsia="zh-CN"/>
        </w:rPr>
        <w:t>LC-MS/MS</w:t>
      </w:r>
      <w:r>
        <w:rPr>
          <w:lang w:eastAsia="zh-CN"/>
        </w:rPr>
        <w:t>分析的方方面面；这些技术的结合为质谱的应用带来了前所未有的突破。以下，本文就</w:t>
      </w:r>
      <w:r>
        <w:rPr>
          <w:lang w:eastAsia="zh-CN"/>
        </w:rPr>
        <w:t>LC-MS/MS</w:t>
      </w:r>
      <w:r>
        <w:rPr>
          <w:lang w:eastAsia="zh-CN"/>
        </w:rPr>
        <w:t>分析的几类主要技术的前沿进展做了概述，从</w:t>
      </w:r>
      <w:r>
        <w:rPr>
          <w:lang w:eastAsia="zh-CN"/>
        </w:rPr>
        <w:t xml:space="preserve"> ‘Features’ </w:t>
      </w:r>
      <w:r>
        <w:rPr>
          <w:lang w:eastAsia="zh-CN"/>
        </w:rPr>
        <w:t>的检测开始，历经</w:t>
      </w:r>
      <w:r>
        <w:rPr>
          <w:lang w:eastAsia="zh-CN"/>
        </w:rPr>
        <w:t>MS/MS</w:t>
      </w:r>
      <w:r>
        <w:rPr>
          <w:lang w:eastAsia="zh-CN"/>
        </w:rPr>
        <w:t>光谱的鉴定，统计学上的筛选，还有数据集层面上的可视化。</w:t>
      </w:r>
    </w:p>
    <w:p w:rsidR="00EC5BB5" w:rsidRDefault="00CA0BDE">
      <w:pPr>
        <w:pStyle w:val="3"/>
      </w:pPr>
      <w:bookmarkStart w:id="265" w:name="_Toc80"/>
      <w:bookmarkStart w:id="266" w:name="非靶向lc-ms的-features-检测"/>
      <w:r>
        <w:lastRenderedPageBreak/>
        <w:t xml:space="preserve">1. </w:t>
      </w:r>
      <w:r>
        <w:t>非靶向</w:t>
      </w:r>
      <w:r>
        <w:t>LC-MS</w:t>
      </w:r>
      <w:r>
        <w:t>的</w:t>
      </w:r>
      <w:r>
        <w:t xml:space="preserve"> ‘Features’ </w:t>
      </w:r>
      <w:r>
        <w:t>检测</w:t>
      </w:r>
      <w:bookmarkEnd w:id="265"/>
    </w:p>
    <w:p w:rsidR="00EC5BB5" w:rsidRDefault="00CA0BDE">
      <w:pPr>
        <w:pStyle w:val="FirstParagraph0"/>
        <w:rPr>
          <w:lang w:eastAsia="zh-CN"/>
        </w:rPr>
      </w:pPr>
      <w:r>
        <w:t xml:space="preserve">   </w:t>
      </w:r>
      <w:r>
        <w:t>峰检测（</w:t>
      </w:r>
      <w:r>
        <w:t>Peak detection</w:t>
      </w:r>
      <w:r>
        <w:t>，</w:t>
      </w:r>
      <w:r>
        <w:t>PD</w:t>
      </w:r>
      <w:r>
        <w:t>），又可称之为</w:t>
      </w:r>
      <w:r>
        <w:t>Feature detection</w:t>
      </w:r>
      <w:r>
        <w:t>（</w:t>
      </w:r>
      <w:r>
        <w:t>FD</w:t>
      </w:r>
      <w:r>
        <w:t>），以计算机的方式实现自动或半自动地检测</w:t>
      </w:r>
      <w:r>
        <w:t>LC-MS</w:t>
      </w:r>
      <w:r>
        <w:t>质谱数据中代表潜在化合物的连续信号峰（在一定时间内持续，构成近似正太分布曲线的峰形），并将其与其他信号峰或噪声峰分离，以便于后续定量分析或定性分析。</w:t>
      </w:r>
      <w:r>
        <w:rPr>
          <w:lang w:eastAsia="zh-CN"/>
        </w:rPr>
        <w:t>在计算机技术还未普及之前，研究员人员偏向于手动检测并区分这些峰；然而在质谱技术愈加发展的当下，分析对象越来越复杂，分析</w:t>
      </w:r>
      <w:proofErr w:type="gramStart"/>
      <w:r>
        <w:rPr>
          <w:lang w:eastAsia="zh-CN"/>
        </w:rPr>
        <w:t>代谢组学或者</w:t>
      </w:r>
      <w:proofErr w:type="gramEnd"/>
      <w:r>
        <w:rPr>
          <w:lang w:eastAsia="zh-CN"/>
        </w:rPr>
        <w:t>植物药（像中药）这类复杂成分，一个质谱数据中会包含代表潜在化合物的数千乃至数万个</w:t>
      </w:r>
      <w:proofErr w:type="gramStart"/>
      <w:r>
        <w:rPr>
          <w:lang w:eastAsia="zh-CN"/>
        </w:rPr>
        <w:t>’</w:t>
      </w:r>
      <w:proofErr w:type="gramEnd"/>
      <w:r>
        <w:rPr>
          <w:lang w:eastAsia="zh-CN"/>
        </w:rPr>
        <w:t>峰</w:t>
      </w:r>
      <w:proofErr w:type="gramStart"/>
      <w:r>
        <w:rPr>
          <w:lang w:eastAsia="zh-CN"/>
        </w:rPr>
        <w:t>’</w:t>
      </w:r>
      <w:proofErr w:type="gramEnd"/>
      <w:r>
        <w:rPr>
          <w:lang w:eastAsia="zh-CN"/>
        </w:rPr>
        <w:t>(Features)</w:t>
      </w:r>
      <w:r>
        <w:rPr>
          <w:lang w:eastAsia="zh-CN"/>
        </w:rPr>
        <w:t>，手动解析这些</w:t>
      </w:r>
      <w:r>
        <w:rPr>
          <w:lang w:eastAsia="zh-CN"/>
        </w:rPr>
        <w:t>Features</w:t>
      </w:r>
      <w:r>
        <w:rPr>
          <w:lang w:eastAsia="zh-CN"/>
        </w:rPr>
        <w:t>是不可能的，于是自动化的方法逐渐被开发。自动化伴随着真阳性（</w:t>
      </w:r>
      <w:r>
        <w:rPr>
          <w:lang w:eastAsia="zh-CN"/>
        </w:rPr>
        <w:t>True Positive</w:t>
      </w:r>
      <w:r>
        <w:rPr>
          <w:lang w:eastAsia="zh-CN"/>
        </w:rPr>
        <w:t>），假阳性（</w:t>
      </w:r>
      <w:r>
        <w:rPr>
          <w:lang w:eastAsia="zh-CN"/>
        </w:rPr>
        <w:t>False Positive</w:t>
      </w:r>
      <w:r>
        <w:rPr>
          <w:lang w:eastAsia="zh-CN"/>
        </w:rPr>
        <w:t>），真阴性（</w:t>
      </w:r>
      <w:r>
        <w:rPr>
          <w:lang w:eastAsia="zh-CN"/>
        </w:rPr>
        <w:t>True Negtive</w:t>
      </w:r>
      <w:r>
        <w:rPr>
          <w:lang w:eastAsia="zh-CN"/>
        </w:rPr>
        <w:t>），假阴性（</w:t>
      </w:r>
      <w:r>
        <w:rPr>
          <w:lang w:eastAsia="zh-CN"/>
        </w:rPr>
        <w:t>False Positive</w:t>
      </w:r>
      <w:r>
        <w:rPr>
          <w:lang w:eastAsia="zh-CN"/>
        </w:rPr>
        <w:t>）的卷入和区分。真阳性是数据中代表化合物峰，是有意义于分析的峰；而假阳性则是被错误评估为代表化合物的峰，实际上是噪声干扰的峰；真</w:t>
      </w:r>
      <w:proofErr w:type="gramStart"/>
      <w:r>
        <w:rPr>
          <w:lang w:eastAsia="zh-CN"/>
        </w:rPr>
        <w:t>阴性是</w:t>
      </w:r>
      <w:proofErr w:type="gramEnd"/>
      <w:r>
        <w:rPr>
          <w:lang w:eastAsia="zh-CN"/>
        </w:rPr>
        <w:t>计算机正确地将其排除在分析之外的噪声干扰峰；假</w:t>
      </w:r>
      <w:proofErr w:type="gramStart"/>
      <w:r>
        <w:rPr>
          <w:lang w:eastAsia="zh-CN"/>
        </w:rPr>
        <w:t>阴性是</w:t>
      </w:r>
      <w:proofErr w:type="gramEnd"/>
      <w:r>
        <w:rPr>
          <w:lang w:eastAsia="zh-CN"/>
        </w:rPr>
        <w:t>计算机错误地将代表化合物的峰识别为噪声峰的检测。保留正向的结果（真阳性和真阴性），排除负向的结果（假阳性和假阴性），这是各类</w:t>
      </w:r>
      <w:r>
        <w:rPr>
          <w:lang w:eastAsia="zh-CN"/>
        </w:rPr>
        <w:t>FD</w:t>
      </w:r>
      <w:r>
        <w:rPr>
          <w:lang w:eastAsia="zh-CN"/>
        </w:rPr>
        <w:t>算法所追求的性能优化和提升。</w:t>
      </w:r>
    </w:p>
    <w:p w:rsidR="00EC5BB5" w:rsidRDefault="00CA0BDE">
      <w:pPr>
        <w:pStyle w:val="a0"/>
        <w:rPr>
          <w:lang w:eastAsia="zh-CN"/>
        </w:rPr>
      </w:pPr>
      <w:r>
        <w:rPr>
          <w:lang w:eastAsia="zh-CN"/>
        </w:rPr>
        <w:t>   FD</w:t>
      </w:r>
      <w:r>
        <w:rPr>
          <w:lang w:eastAsia="zh-CN"/>
        </w:rPr>
        <w:t>根据</w:t>
      </w:r>
      <w:r>
        <w:rPr>
          <w:lang w:eastAsia="zh-CN"/>
        </w:rPr>
        <w:t>MS/MS</w:t>
      </w:r>
      <w:r>
        <w:rPr>
          <w:lang w:eastAsia="zh-CN"/>
        </w:rPr>
        <w:t>光谱的是否牵涉，可以分为两类（需要注意的是，在这一层面上，</w:t>
      </w:r>
      <w:r>
        <w:rPr>
          <w:lang w:eastAsia="zh-CN"/>
        </w:rPr>
        <w:t>FD</w:t>
      </w:r>
      <w:r>
        <w:rPr>
          <w:lang w:eastAsia="zh-CN"/>
        </w:rPr>
        <w:t>比</w:t>
      </w:r>
      <w:r>
        <w:rPr>
          <w:lang w:eastAsia="zh-CN"/>
        </w:rPr>
        <w:t>PD</w:t>
      </w:r>
      <w:r>
        <w:rPr>
          <w:lang w:eastAsia="zh-CN"/>
        </w:rPr>
        <w:t>所代表的含义更广）：</w:t>
      </w:r>
      <w:r>
        <w:rPr>
          <w:lang w:eastAsia="zh-CN"/>
        </w:rPr>
        <w:t>1</w:t>
      </w:r>
      <w:r>
        <w:rPr>
          <w:lang w:eastAsia="zh-CN"/>
        </w:rPr>
        <w:t>）不考虑</w:t>
      </w:r>
      <w:r>
        <w:rPr>
          <w:lang w:eastAsia="zh-CN"/>
        </w:rPr>
        <w:t>MS/MS</w:t>
      </w:r>
      <w:r>
        <w:rPr>
          <w:lang w:eastAsia="zh-CN"/>
        </w:rPr>
        <w:t>光谱，仅从峰型上进行峰检测，这种方法更有益于区分化合物，因为某些异构类的化合物从</w:t>
      </w:r>
      <w:r>
        <w:rPr>
          <w:lang w:eastAsia="zh-CN"/>
        </w:rPr>
        <w:t>MS</w:t>
      </w:r>
      <w:r>
        <w:rPr>
          <w:vertAlign w:val="superscript"/>
          <w:lang w:eastAsia="zh-CN"/>
        </w:rPr>
        <w:t>2</w:t>
      </w:r>
      <w:r>
        <w:rPr>
          <w:lang w:eastAsia="zh-CN"/>
        </w:rPr>
        <w:t>光谱上无法区分，但可以在峰形上（即保留时间不同）分离；</w:t>
      </w:r>
      <w:r>
        <w:rPr>
          <w:lang w:eastAsia="zh-CN"/>
        </w:rPr>
        <w:t>2</w:t>
      </w:r>
      <w:r>
        <w:rPr>
          <w:lang w:eastAsia="zh-CN"/>
        </w:rPr>
        <w:t>）另一种更保守的做法，应用于</w:t>
      </w:r>
      <w:r>
        <w:rPr>
          <w:lang w:eastAsia="zh-CN"/>
        </w:rPr>
        <w:t>LC-MS/MS</w:t>
      </w:r>
      <w:r>
        <w:rPr>
          <w:lang w:eastAsia="zh-CN"/>
        </w:rPr>
        <w:t>中，检测具备任何</w:t>
      </w:r>
      <w:r>
        <w:rPr>
          <w:lang w:eastAsia="zh-CN"/>
        </w:rPr>
        <w:t>MS</w:t>
      </w:r>
      <w:r>
        <w:rPr>
          <w:vertAlign w:val="superscript"/>
          <w:lang w:eastAsia="zh-CN"/>
        </w:rPr>
        <w:t>2</w:t>
      </w:r>
      <w:r>
        <w:rPr>
          <w:lang w:eastAsia="zh-CN"/>
        </w:rPr>
        <w:t>光谱的</w:t>
      </w:r>
      <w:r>
        <w:rPr>
          <w:lang w:eastAsia="zh-CN"/>
        </w:rPr>
        <w:t>Features</w:t>
      </w:r>
      <w:r>
        <w:rPr>
          <w:lang w:eastAsia="zh-CN"/>
        </w:rPr>
        <w:t>，严格意义上它并不区分峰形，并在随后的流程中合并相同或近似（根据光谱相似度，例如计算余弦相似度）</w:t>
      </w:r>
      <w:r>
        <w:rPr>
          <w:lang w:eastAsia="zh-CN"/>
        </w:rPr>
        <w:t>MS</w:t>
      </w:r>
      <w:r>
        <w:rPr>
          <w:vertAlign w:val="superscript"/>
          <w:lang w:eastAsia="zh-CN"/>
        </w:rPr>
        <w:t>2</w:t>
      </w:r>
      <w:r>
        <w:rPr>
          <w:lang w:eastAsia="zh-CN"/>
        </w:rPr>
        <w:t>代表的</w:t>
      </w:r>
      <w:r>
        <w:rPr>
          <w:lang w:eastAsia="zh-CN"/>
        </w:rPr>
        <w:t>Features</w:t>
      </w:r>
      <w:r>
        <w:rPr>
          <w:lang w:eastAsia="zh-CN"/>
        </w:rPr>
        <w:t>，因此，这种做法无法区分更多的异构化合物。第</w:t>
      </w:r>
      <w:proofErr w:type="gramStart"/>
      <w:r>
        <w:rPr>
          <w:lang w:eastAsia="zh-CN"/>
        </w:rPr>
        <w:t>一类做法</w:t>
      </w:r>
      <w:proofErr w:type="gramEnd"/>
      <w:r>
        <w:rPr>
          <w:lang w:eastAsia="zh-CN"/>
        </w:rPr>
        <w:t>在算法上有更高的要求。传统的</w:t>
      </w:r>
      <w:proofErr w:type="gramStart"/>
      <w:r>
        <w:rPr>
          <w:lang w:eastAsia="zh-CN"/>
        </w:rPr>
        <w:t>像涉及</w:t>
      </w:r>
      <w:proofErr w:type="gramEnd"/>
      <w:r>
        <w:rPr>
          <w:lang w:eastAsia="zh-CN"/>
        </w:rPr>
        <w:t>小波变换（</w:t>
      </w:r>
      <w:r>
        <w:rPr>
          <w:lang w:eastAsia="zh-CN"/>
        </w:rPr>
        <w:t>Wavelet transfrom</w:t>
      </w:r>
      <w:r>
        <w:rPr>
          <w:lang w:eastAsia="zh-CN"/>
        </w:rPr>
        <w:t>）</w:t>
      </w:r>
      <w:r>
        <w:rPr>
          <w:vertAlign w:val="superscript"/>
          <w:lang w:eastAsia="zh-CN"/>
        </w:rPr>
        <w:t>[3,2,1]</w:t>
      </w:r>
      <w:r>
        <w:rPr>
          <w:lang w:eastAsia="zh-CN"/>
        </w:rPr>
        <w:t>或者贝叶斯概率（</w:t>
      </w:r>
      <w:r>
        <w:rPr>
          <w:lang w:eastAsia="zh-CN"/>
        </w:rPr>
        <w:t>Bayesian Probability</w:t>
      </w:r>
      <w:r>
        <w:rPr>
          <w:lang w:eastAsia="zh-CN"/>
        </w:rPr>
        <w:t>）</w:t>
      </w:r>
      <w:r>
        <w:rPr>
          <w:vertAlign w:val="superscript"/>
          <w:lang w:eastAsia="zh-CN"/>
        </w:rPr>
        <w:t>[4]</w:t>
      </w:r>
      <w:r>
        <w:rPr>
          <w:lang w:eastAsia="zh-CN"/>
        </w:rPr>
        <w:t>数学理论的解析方法难以做到完全的自动化解析，于是规则（</w:t>
      </w:r>
      <w:r>
        <w:rPr>
          <w:lang w:eastAsia="zh-CN"/>
        </w:rPr>
        <w:t>Principle</w:t>
      </w:r>
      <w:r>
        <w:rPr>
          <w:lang w:eastAsia="zh-CN"/>
        </w:rPr>
        <w:t>）和阈值（</w:t>
      </w:r>
      <w:r>
        <w:rPr>
          <w:lang w:eastAsia="zh-CN"/>
        </w:rPr>
        <w:t>Threshold</w:t>
      </w:r>
      <w:r>
        <w:rPr>
          <w:lang w:eastAsia="zh-CN"/>
        </w:rPr>
        <w:t>）被设定以纠正可能存在的条件带来的偏差（仪器条件、样品条件、操作误差等），以实现需要人工考察和设定方法和参数的半自动化分析；像建立于</w:t>
      </w:r>
      <w:r>
        <w:rPr>
          <w:lang w:eastAsia="zh-CN"/>
        </w:rPr>
        <w:t>R</w:t>
      </w:r>
      <w:r>
        <w:rPr>
          <w:lang w:eastAsia="zh-CN"/>
        </w:rPr>
        <w:t>的</w:t>
      </w:r>
      <w:r>
        <w:rPr>
          <w:lang w:eastAsia="zh-CN"/>
        </w:rPr>
        <w:t>XCMS</w:t>
      </w:r>
      <w:r>
        <w:rPr>
          <w:vertAlign w:val="superscript"/>
          <w:lang w:eastAsia="zh-CN"/>
        </w:rPr>
        <w:t>[3]</w:t>
      </w:r>
      <w:r>
        <w:rPr>
          <w:lang w:eastAsia="zh-CN"/>
        </w:rPr>
        <w:t>，独立的</w:t>
      </w:r>
      <w:r>
        <w:rPr>
          <w:lang w:eastAsia="zh-CN"/>
        </w:rPr>
        <w:t>MZmine</w:t>
      </w:r>
      <w:r>
        <w:rPr>
          <w:vertAlign w:val="superscript"/>
          <w:lang w:eastAsia="zh-CN"/>
        </w:rPr>
        <w:t>[5]</w:t>
      </w:r>
      <w:r>
        <w:rPr>
          <w:lang w:eastAsia="zh-CN"/>
        </w:rPr>
        <w:t>，</w:t>
      </w:r>
      <w:r>
        <w:rPr>
          <w:lang w:eastAsia="zh-CN"/>
        </w:rPr>
        <w:t>OpenMS</w:t>
      </w:r>
      <w:r>
        <w:rPr>
          <w:vertAlign w:val="superscript"/>
          <w:lang w:eastAsia="zh-CN"/>
        </w:rPr>
        <w:t>[6]</w:t>
      </w:r>
      <w:r>
        <w:rPr>
          <w:lang w:eastAsia="zh-CN"/>
        </w:rPr>
        <w:t>，</w:t>
      </w:r>
      <w:r>
        <w:rPr>
          <w:lang w:eastAsia="zh-CN"/>
        </w:rPr>
        <w:t>MS-DIAL</w:t>
      </w:r>
      <w:r>
        <w:rPr>
          <w:vertAlign w:val="superscript"/>
          <w:lang w:eastAsia="zh-CN"/>
        </w:rPr>
        <w:t>[7]</w:t>
      </w:r>
      <w:r>
        <w:rPr>
          <w:lang w:eastAsia="zh-CN"/>
        </w:rPr>
        <w:t>等是其中的代表。当下可能更流行的，涉及人工智能的算法可以实现全自动化</w:t>
      </w:r>
      <w:r>
        <w:rPr>
          <w:lang w:eastAsia="zh-CN"/>
        </w:rPr>
        <w:t>FD</w:t>
      </w:r>
      <w:r>
        <w:rPr>
          <w:lang w:eastAsia="zh-CN"/>
        </w:rPr>
        <w:t>，但这种做法对机器训练的数据集的量和</w:t>
      </w:r>
      <w:proofErr w:type="gramStart"/>
      <w:r>
        <w:rPr>
          <w:lang w:eastAsia="zh-CN"/>
        </w:rPr>
        <w:t>质（</w:t>
      </w:r>
      <w:proofErr w:type="gramEnd"/>
      <w:r>
        <w:rPr>
          <w:lang w:eastAsia="zh-CN"/>
        </w:rPr>
        <w:t>涵盖各种类型的数据特征）需要足够大和足够丰富，否则无法达成正向的解析结果；深度神经网络</w:t>
      </w:r>
      <w:r>
        <w:rPr>
          <w:vertAlign w:val="superscript"/>
          <w:lang w:eastAsia="zh-CN"/>
        </w:rPr>
        <w:t>[8]</w:t>
      </w:r>
      <w:r>
        <w:rPr>
          <w:lang w:eastAsia="zh-CN"/>
        </w:rPr>
        <w:t>这样的算法模型可能会是今后的热门。第二类（仅检测具备</w:t>
      </w:r>
      <w:r>
        <w:rPr>
          <w:lang w:eastAsia="zh-CN"/>
        </w:rPr>
        <w:t>MS</w:t>
      </w:r>
      <w:r>
        <w:rPr>
          <w:vertAlign w:val="superscript"/>
          <w:lang w:eastAsia="zh-CN"/>
        </w:rPr>
        <w:t>2</w:t>
      </w:r>
      <w:r>
        <w:rPr>
          <w:lang w:eastAsia="zh-CN"/>
        </w:rPr>
        <w:t>光谱的</w:t>
      </w:r>
      <w:r>
        <w:rPr>
          <w:lang w:eastAsia="zh-CN"/>
        </w:rPr>
        <w:t>Features</w:t>
      </w:r>
      <w:r>
        <w:rPr>
          <w:lang w:eastAsia="zh-CN"/>
        </w:rPr>
        <w:t>）的</w:t>
      </w:r>
      <w:r>
        <w:rPr>
          <w:lang w:eastAsia="zh-CN"/>
        </w:rPr>
        <w:t>FD</w:t>
      </w:r>
      <w:r>
        <w:rPr>
          <w:lang w:eastAsia="zh-CN"/>
        </w:rPr>
        <w:t>更简单，但偏消极地回避峰的解析，而是仅保留有</w:t>
      </w:r>
      <w:proofErr w:type="gramStart"/>
      <w:r>
        <w:rPr>
          <w:lang w:eastAsia="zh-CN"/>
        </w:rPr>
        <w:t>有</w:t>
      </w:r>
      <w:proofErr w:type="gramEnd"/>
      <w:r>
        <w:rPr>
          <w:lang w:eastAsia="zh-CN"/>
        </w:rPr>
        <w:t>解析可能的</w:t>
      </w:r>
      <w:r>
        <w:rPr>
          <w:lang w:eastAsia="zh-CN"/>
        </w:rPr>
        <w:t>Features</w:t>
      </w:r>
      <w:r>
        <w:rPr>
          <w:lang w:eastAsia="zh-CN"/>
        </w:rPr>
        <w:t>，理所当然的是，这种做法仅适用于定性分析，除非选择峰强度代替峰面积进行定量分析。第二类做法被许多定性分析的工具所采用，像</w:t>
      </w:r>
      <w:r>
        <w:rPr>
          <w:lang w:eastAsia="zh-CN"/>
        </w:rPr>
        <w:t>GNPS</w:t>
      </w:r>
      <w:r>
        <w:rPr>
          <w:lang w:eastAsia="zh-CN"/>
        </w:rPr>
        <w:t>的经典分子网络（</w:t>
      </w:r>
      <w:r>
        <w:rPr>
          <w:lang w:eastAsia="zh-CN"/>
        </w:rPr>
        <w:t>Classical Molecular Networking</w:t>
      </w:r>
      <w:r>
        <w:rPr>
          <w:lang w:eastAsia="zh-CN"/>
        </w:rPr>
        <w:t>）</w:t>
      </w:r>
      <w:r>
        <w:rPr>
          <w:vertAlign w:val="superscript"/>
          <w:lang w:eastAsia="zh-CN"/>
        </w:rPr>
        <w:t>[9]</w:t>
      </w:r>
      <w:r>
        <w:rPr>
          <w:lang w:eastAsia="zh-CN"/>
        </w:rPr>
        <w:t>，</w:t>
      </w:r>
      <w:r>
        <w:rPr>
          <w:lang w:eastAsia="zh-CN"/>
        </w:rPr>
        <w:t>SIRIUS 4</w:t>
      </w:r>
      <w:r>
        <w:rPr>
          <w:lang w:eastAsia="zh-CN"/>
        </w:rPr>
        <w:t>软件的自动</w:t>
      </w:r>
      <w:r>
        <w:rPr>
          <w:lang w:eastAsia="zh-CN"/>
        </w:rPr>
        <w:t>FD</w:t>
      </w:r>
      <w:r>
        <w:rPr>
          <w:vertAlign w:val="superscript"/>
          <w:lang w:eastAsia="zh-CN"/>
        </w:rPr>
        <w:t>[10]</w:t>
      </w:r>
      <w:r>
        <w:rPr>
          <w:lang w:eastAsia="zh-CN"/>
        </w:rPr>
        <w:t>；因为更加便捷，对分析人员的技术要求更低，更易于实现，无需考虑峰检测即可将前处理流程纳入到分析管道中。</w:t>
      </w:r>
    </w:p>
    <w:p w:rsidR="00EC5BB5" w:rsidRDefault="00CA0BDE">
      <w:pPr>
        <w:pStyle w:val="a0"/>
      </w:pPr>
      <w:r>
        <w:rPr>
          <w:lang w:eastAsia="zh-CN"/>
        </w:rPr>
        <w:t xml:space="preserve">   </w:t>
      </w:r>
      <w:r>
        <w:rPr>
          <w:lang w:eastAsia="zh-CN"/>
        </w:rPr>
        <w:t>通常，</w:t>
      </w:r>
      <w:proofErr w:type="gramStart"/>
      <w:r>
        <w:rPr>
          <w:lang w:eastAsia="zh-CN"/>
        </w:rPr>
        <w:t>非靶向</w:t>
      </w:r>
      <w:proofErr w:type="gramEnd"/>
      <w:r>
        <w:rPr>
          <w:lang w:eastAsia="zh-CN"/>
        </w:rPr>
        <w:t>质谱数据的分析从</w:t>
      </w:r>
      <w:r>
        <w:rPr>
          <w:lang w:eastAsia="zh-CN"/>
        </w:rPr>
        <w:t>LC-MS</w:t>
      </w:r>
      <w:r>
        <w:rPr>
          <w:lang w:eastAsia="zh-CN"/>
        </w:rPr>
        <w:t>的</w:t>
      </w:r>
      <w:r>
        <w:rPr>
          <w:lang w:eastAsia="zh-CN"/>
        </w:rPr>
        <w:t>FD</w:t>
      </w:r>
      <w:r>
        <w:rPr>
          <w:lang w:eastAsia="zh-CN"/>
        </w:rPr>
        <w:t>开始，获得一定数量的</w:t>
      </w:r>
      <w:r>
        <w:rPr>
          <w:lang w:eastAsia="zh-CN"/>
        </w:rPr>
        <w:t>Features</w:t>
      </w:r>
      <w:r>
        <w:rPr>
          <w:lang w:eastAsia="zh-CN"/>
        </w:rPr>
        <w:t>，从而进入下一阶段的化合物鉴定（或者先统计筛选）。需要注意的是，一般的</w:t>
      </w:r>
      <w:r>
        <w:rPr>
          <w:lang w:eastAsia="zh-CN"/>
        </w:rPr>
        <w:t>LC-MS/MS</w:t>
      </w:r>
      <w:r>
        <w:rPr>
          <w:lang w:eastAsia="zh-CN"/>
        </w:rPr>
        <w:t>的预处理流程所指的</w:t>
      </w:r>
      <w:r>
        <w:rPr>
          <w:lang w:eastAsia="zh-CN"/>
        </w:rPr>
        <w:t>FD</w:t>
      </w:r>
      <w:r>
        <w:rPr>
          <w:lang w:eastAsia="zh-CN"/>
        </w:rPr>
        <w:t>不仅包括单一数据的</w:t>
      </w:r>
      <w:r>
        <w:rPr>
          <w:lang w:eastAsia="zh-CN"/>
        </w:rPr>
        <w:t>FD</w:t>
      </w:r>
      <w:r>
        <w:rPr>
          <w:lang w:eastAsia="zh-CN"/>
        </w:rPr>
        <w:t>，还包括寻找同位素峰（</w:t>
      </w:r>
      <w:r>
        <w:rPr>
          <w:lang w:eastAsia="zh-CN"/>
        </w:rPr>
        <w:t>Grouping Isotopic Peaks</w:t>
      </w:r>
      <w:r>
        <w:rPr>
          <w:lang w:eastAsia="zh-CN"/>
        </w:rPr>
        <w:t>）、峰对齐（</w:t>
      </w:r>
      <w:r>
        <w:rPr>
          <w:lang w:eastAsia="zh-CN"/>
        </w:rPr>
        <w:t>Alignment</w:t>
      </w:r>
      <w:r>
        <w:rPr>
          <w:lang w:eastAsia="zh-CN"/>
        </w:rPr>
        <w:t>）、</w:t>
      </w:r>
      <w:proofErr w:type="gramStart"/>
      <w:r>
        <w:rPr>
          <w:lang w:eastAsia="zh-CN"/>
        </w:rPr>
        <w:t>峰</w:t>
      </w:r>
      <w:r>
        <w:rPr>
          <w:lang w:eastAsia="zh-CN"/>
        </w:rPr>
        <w:lastRenderedPageBreak/>
        <w:t>再寻找</w:t>
      </w:r>
      <w:proofErr w:type="gramEnd"/>
      <w:r>
        <w:rPr>
          <w:lang w:eastAsia="zh-CN"/>
        </w:rPr>
        <w:t>（</w:t>
      </w:r>
      <w:r>
        <w:rPr>
          <w:lang w:eastAsia="zh-CN"/>
        </w:rPr>
        <w:t>Gap filling</w:t>
      </w:r>
      <w:r>
        <w:rPr>
          <w:lang w:eastAsia="zh-CN"/>
        </w:rPr>
        <w:t>）等流程（见前言</w:t>
      </w:r>
      <w:r>
        <w:rPr>
          <w:lang w:eastAsia="zh-CN"/>
        </w:rPr>
        <w:t xml:space="preserve"> &gt; 4. </w:t>
      </w:r>
      <w:r>
        <w:t>LC-MS/MS</w:t>
      </w:r>
      <w:r>
        <w:t>与分子网络的</w:t>
      </w:r>
      <w:r>
        <w:t>Feature-based Molecular Networking</w:t>
      </w:r>
      <w:r>
        <w:t>）。</w:t>
      </w:r>
      <w:bookmarkEnd w:id="266"/>
    </w:p>
    <w:p w:rsidR="00EC5BB5" w:rsidRDefault="00CA0BDE">
      <w:pPr>
        <w:pStyle w:val="3"/>
        <w:rPr>
          <w:lang w:eastAsia="zh-CN"/>
        </w:rPr>
      </w:pPr>
      <w:bookmarkStart w:id="267" w:name="_Toc81"/>
      <w:bookmarkStart w:id="268" w:name="msms光谱的鉴定"/>
      <w:r>
        <w:rPr>
          <w:lang w:eastAsia="zh-CN"/>
        </w:rPr>
        <w:t>2. MS/MS</w:t>
      </w:r>
      <w:r>
        <w:rPr>
          <w:lang w:eastAsia="zh-CN"/>
        </w:rPr>
        <w:t>光谱的鉴定</w:t>
      </w:r>
      <w:bookmarkEnd w:id="267"/>
    </w:p>
    <w:p w:rsidR="00EC5BB5" w:rsidRDefault="00CA0BDE">
      <w:pPr>
        <w:pStyle w:val="FirstParagraph0"/>
        <w:rPr>
          <w:lang w:eastAsia="zh-CN"/>
        </w:rPr>
      </w:pPr>
      <w:r>
        <w:rPr>
          <w:lang w:eastAsia="zh-CN"/>
        </w:rPr>
        <w:t>   MS/MS</w:t>
      </w:r>
      <w:r>
        <w:rPr>
          <w:lang w:eastAsia="zh-CN"/>
        </w:rPr>
        <w:t>光谱的解析鉴定是非靶向质谱数据分析的最大挑战，目前这一领域尚有待开拓和解决。正如本论文正文的前言部分提及的，</w:t>
      </w:r>
      <w:r>
        <w:rPr>
          <w:lang w:eastAsia="zh-CN"/>
        </w:rPr>
        <w:t>MS/MS</w:t>
      </w:r>
      <w:r>
        <w:rPr>
          <w:lang w:eastAsia="zh-CN"/>
        </w:rPr>
        <w:t>的解析在</w:t>
      </w:r>
      <w:proofErr w:type="gramStart"/>
      <w:r>
        <w:rPr>
          <w:lang w:eastAsia="zh-CN"/>
        </w:rPr>
        <w:t>当下可</w:t>
      </w:r>
      <w:proofErr w:type="gramEnd"/>
      <w:r>
        <w:rPr>
          <w:lang w:eastAsia="zh-CN"/>
        </w:rPr>
        <w:t>分为（单凭化学经验分析的方法除外）：</w:t>
      </w:r>
      <w:r>
        <w:rPr>
          <w:lang w:eastAsia="zh-CN"/>
        </w:rPr>
        <w:t>1</w:t>
      </w:r>
      <w:r>
        <w:rPr>
          <w:lang w:eastAsia="zh-CN"/>
        </w:rPr>
        <w:t>）参考光谱库的匹配；</w:t>
      </w:r>
      <w:r>
        <w:rPr>
          <w:lang w:eastAsia="zh-CN"/>
        </w:rPr>
        <w:t>2</w:t>
      </w:r>
      <w:r>
        <w:rPr>
          <w:lang w:eastAsia="zh-CN"/>
        </w:rPr>
        <w:t>）匹配模拟的理论碎片光谱；</w:t>
      </w:r>
      <w:r>
        <w:rPr>
          <w:lang w:eastAsia="zh-CN"/>
        </w:rPr>
        <w:t>3</w:t>
      </w:r>
      <w:r>
        <w:rPr>
          <w:lang w:eastAsia="zh-CN"/>
        </w:rPr>
        <w:t>）通过机器学习进行预测。参考光谱</w:t>
      </w:r>
      <w:proofErr w:type="gramStart"/>
      <w:r>
        <w:rPr>
          <w:lang w:eastAsia="zh-CN"/>
        </w:rPr>
        <w:t>库往往</w:t>
      </w:r>
      <w:proofErr w:type="gramEnd"/>
      <w:r>
        <w:rPr>
          <w:lang w:eastAsia="zh-CN"/>
        </w:rPr>
        <w:t>需要具备更高的品质，它需要涵盖化合物理论上能产生的绝大部分</w:t>
      </w:r>
      <w:r>
        <w:rPr>
          <w:lang w:eastAsia="zh-CN"/>
        </w:rPr>
        <w:t>MS</w:t>
      </w:r>
      <w:r>
        <w:rPr>
          <w:vertAlign w:val="superscript"/>
          <w:lang w:eastAsia="zh-CN"/>
        </w:rPr>
        <w:t>2</w:t>
      </w:r>
      <w:r>
        <w:rPr>
          <w:lang w:eastAsia="zh-CN"/>
        </w:rPr>
        <w:t>信号峰，并且不包含或仅具有极少数的噪声峰，这样才能适用于以匹配的方式来鉴定化合物。光谱库的匹配仍然是主流的鉴定方法，因为它更高的准确度。然而，光谱库的匹配这一方法也是复杂的。参考光谱</w:t>
      </w:r>
      <w:proofErr w:type="gramStart"/>
      <w:r>
        <w:rPr>
          <w:lang w:eastAsia="zh-CN"/>
        </w:rPr>
        <w:t>库往往</w:t>
      </w:r>
      <w:proofErr w:type="gramEnd"/>
      <w:r>
        <w:rPr>
          <w:lang w:eastAsia="zh-CN"/>
        </w:rPr>
        <w:t>因为其商业价值而被建立或拓展（后来可能收集于像</w:t>
      </w:r>
      <w:r>
        <w:rPr>
          <w:lang w:eastAsia="zh-CN"/>
        </w:rPr>
        <w:t>GNPS</w:t>
      </w:r>
      <w:r>
        <w:rPr>
          <w:lang w:eastAsia="zh-CN"/>
        </w:rPr>
        <w:t>这样的开放性网站</w:t>
      </w:r>
      <w:r>
        <w:rPr>
          <w:vertAlign w:val="superscript"/>
          <w:lang w:eastAsia="zh-CN"/>
        </w:rPr>
        <w:t>[11]</w:t>
      </w:r>
      <w:r>
        <w:rPr>
          <w:lang w:eastAsia="zh-CN"/>
        </w:rPr>
        <w:t>），这些光谱还更常见为热门的代谢物，相较于</w:t>
      </w:r>
      <w:r>
        <w:rPr>
          <w:lang w:eastAsia="zh-CN"/>
        </w:rPr>
        <w:t>PubChem</w:t>
      </w:r>
      <w:r>
        <w:rPr>
          <w:lang w:eastAsia="zh-CN"/>
        </w:rPr>
        <w:t>所涵盖的结构库而言（超过十亿种结构），它包含的分子数量太少，对质</w:t>
      </w:r>
      <w:proofErr w:type="gramStart"/>
      <w:r>
        <w:rPr>
          <w:lang w:eastAsia="zh-CN"/>
        </w:rPr>
        <w:t>谱技术</w:t>
      </w:r>
      <w:proofErr w:type="gramEnd"/>
      <w:r>
        <w:rPr>
          <w:lang w:eastAsia="zh-CN"/>
        </w:rPr>
        <w:t>的应用推广带来消极的影响。值得深思的是，即使理论上能够匹配的光谱，因为噪声带来的影响，也可能使得匹配无法成功，导致鉴定失败，本论文第二部分的数据已经证明了这一点。无法正确匹配的原因可能有三种，其一是数据或者参考光谱中过多的噪声带来的干扰，其二是仪器</w:t>
      </w:r>
      <w:proofErr w:type="gramStart"/>
      <w:r>
        <w:rPr>
          <w:lang w:eastAsia="zh-CN"/>
        </w:rPr>
        <w:t>或者喷撞能量</w:t>
      </w:r>
      <w:proofErr w:type="gramEnd"/>
      <w:r>
        <w:rPr>
          <w:lang w:eastAsia="zh-CN"/>
        </w:rPr>
        <w:t>的不同带来的影响，其三是匹配的算法的性能有待优化。参考光谱库的建立需要更多的成本，为了降低成本，理论碎片光谱应运而生（有趣的是，这种光谱被称之为</w:t>
      </w:r>
      <w:r>
        <w:rPr>
          <w:i/>
          <w:iCs/>
          <w:lang w:eastAsia="zh-CN"/>
        </w:rPr>
        <w:t>In silico</w:t>
      </w:r>
      <w:r>
        <w:rPr>
          <w:lang w:eastAsia="zh-CN"/>
        </w:rPr>
        <w:t xml:space="preserve"> Fragmentation Spectra</w:t>
      </w:r>
      <w:r>
        <w:rPr>
          <w:lang w:eastAsia="zh-CN"/>
        </w:rPr>
        <w:t>）。理论碎片光谱拓展了光谱匹配的应用，它在原理上也能细分为两种：一种是根据化学经验设定原理，推断化合物可能产生何种碎片</w:t>
      </w:r>
      <w:r>
        <w:rPr>
          <w:vertAlign w:val="superscript"/>
          <w:lang w:eastAsia="zh-CN"/>
        </w:rPr>
        <w:t>[12]</w:t>
      </w:r>
      <w:r>
        <w:rPr>
          <w:lang w:eastAsia="zh-CN"/>
        </w:rPr>
        <w:t>；第二种也与机器学习有关</w:t>
      </w:r>
      <w:r>
        <w:rPr>
          <w:vertAlign w:val="superscript"/>
          <w:lang w:eastAsia="zh-CN"/>
        </w:rPr>
        <w:t>[16,15,14,13]</w:t>
      </w:r>
      <w:r>
        <w:rPr>
          <w:lang w:eastAsia="zh-CN"/>
        </w:rPr>
        <w:t>，与方法</w:t>
      </w:r>
      <w:r>
        <w:rPr>
          <w:lang w:eastAsia="zh-CN"/>
        </w:rPr>
        <w:t>3</w:t>
      </w:r>
      <w:r>
        <w:rPr>
          <w:lang w:eastAsia="zh-CN"/>
        </w:rPr>
        <w:t>）所代表的机器学习预测化合物有相似之处，不同的是，它预测出光谱供于匹配，而非</w:t>
      </w:r>
      <w:proofErr w:type="gramStart"/>
      <w:r>
        <w:rPr>
          <w:lang w:eastAsia="zh-CN"/>
        </w:rPr>
        <w:t>像方法</w:t>
      </w:r>
      <w:proofErr w:type="gramEnd"/>
      <w:r>
        <w:rPr>
          <w:lang w:eastAsia="zh-CN"/>
        </w:rPr>
        <w:t>3</w:t>
      </w:r>
      <w:r>
        <w:rPr>
          <w:lang w:eastAsia="zh-CN"/>
        </w:rPr>
        <w:t>）那样，从待鉴定的数据光谱中预测出分子指纹用于在结构库中搜索。接下来，我们需要谈一谈以机器预测的方式从待测数据光谱中预测出结构这一方法。</w:t>
      </w:r>
    </w:p>
    <w:p w:rsidR="00EC5BB5" w:rsidRDefault="00CA0BDE">
      <w:pPr>
        <w:pStyle w:val="a0"/>
        <w:rPr>
          <w:lang w:eastAsia="zh-CN"/>
        </w:rPr>
      </w:pPr>
      <w:r>
        <w:rPr>
          <w:lang w:eastAsia="zh-CN"/>
        </w:rPr>
        <w:t xml:space="preserve">   </w:t>
      </w:r>
      <w:r>
        <w:rPr>
          <w:lang w:eastAsia="zh-CN"/>
        </w:rPr>
        <w:t>先于机器预测，我们需要先</w:t>
      </w:r>
      <w:proofErr w:type="gramStart"/>
      <w:r>
        <w:rPr>
          <w:lang w:eastAsia="zh-CN"/>
        </w:rPr>
        <w:t>声明分</w:t>
      </w:r>
      <w:proofErr w:type="gramEnd"/>
      <w:r>
        <w:rPr>
          <w:lang w:eastAsia="zh-CN"/>
        </w:rPr>
        <w:t>子结构数据库的存在。使用分子结构数据库（</w:t>
      </w:r>
      <w:r>
        <w:rPr>
          <w:lang w:eastAsia="zh-CN"/>
        </w:rPr>
        <w:t>Molecular Structure Database</w:t>
      </w:r>
      <w:r>
        <w:rPr>
          <w:lang w:eastAsia="zh-CN"/>
        </w:rPr>
        <w:t>）而不是参考光谱库（</w:t>
      </w:r>
      <w:r>
        <w:rPr>
          <w:lang w:eastAsia="zh-CN"/>
        </w:rPr>
        <w:t>Reference Spectral Library</w:t>
      </w:r>
      <w:r>
        <w:rPr>
          <w:lang w:eastAsia="zh-CN"/>
        </w:rPr>
        <w:t>）进行匹配</w:t>
      </w:r>
      <w:proofErr w:type="gramStart"/>
      <w:r>
        <w:rPr>
          <w:lang w:eastAsia="zh-CN"/>
        </w:rPr>
        <w:t>的方式的方式</w:t>
      </w:r>
      <w:proofErr w:type="gramEnd"/>
      <w:r>
        <w:rPr>
          <w:lang w:eastAsia="zh-CN"/>
        </w:rPr>
        <w:t>脱离了</w:t>
      </w:r>
      <w:r>
        <w:rPr>
          <w:lang w:eastAsia="zh-CN"/>
        </w:rPr>
        <w:t>MS/MS</w:t>
      </w:r>
      <w:r>
        <w:rPr>
          <w:lang w:eastAsia="zh-CN"/>
        </w:rPr>
        <w:t>鉴定的</w:t>
      </w:r>
      <w:r>
        <w:rPr>
          <w:lang w:eastAsia="zh-CN"/>
        </w:rPr>
        <w:t xml:space="preserve"> ‘comfort zone’</w:t>
      </w:r>
      <w:r>
        <w:rPr>
          <w:vertAlign w:val="superscript"/>
          <w:lang w:eastAsia="zh-CN"/>
        </w:rPr>
        <w:t>[17]</w:t>
      </w:r>
      <w:r>
        <w:rPr>
          <w:lang w:eastAsia="zh-CN"/>
        </w:rPr>
        <w:t>，但这一方法大有裨益于发现未知化合物。像</w:t>
      </w:r>
      <w:r>
        <w:rPr>
          <w:lang w:eastAsia="zh-CN"/>
        </w:rPr>
        <w:t>PubChem</w:t>
      </w:r>
      <w:r>
        <w:rPr>
          <w:lang w:eastAsia="zh-CN"/>
        </w:rPr>
        <w:t>的结构库，许多化合物仅记录了它们的结构信息（以</w:t>
      </w:r>
      <w:r>
        <w:rPr>
          <w:lang w:eastAsia="zh-CN"/>
        </w:rPr>
        <w:t>SMILES</w:t>
      </w:r>
      <w:r>
        <w:rPr>
          <w:lang w:eastAsia="zh-CN"/>
        </w:rPr>
        <w:t>或者</w:t>
      </w:r>
      <w:r>
        <w:rPr>
          <w:lang w:eastAsia="zh-CN"/>
        </w:rPr>
        <w:t>InChI</w:t>
      </w:r>
      <w:r>
        <w:rPr>
          <w:lang w:eastAsia="zh-CN"/>
        </w:rPr>
        <w:t>的形式记录了</w:t>
      </w:r>
      <w:r>
        <w:rPr>
          <w:lang w:eastAsia="zh-CN"/>
        </w:rPr>
        <w:t>——</w:t>
      </w:r>
      <w:r>
        <w:rPr>
          <w:lang w:eastAsia="zh-CN"/>
        </w:rPr>
        <w:t>值得一提的是，</w:t>
      </w:r>
      <w:r>
        <w:rPr>
          <w:lang w:eastAsia="zh-CN"/>
        </w:rPr>
        <w:t>SMILES</w:t>
      </w:r>
      <w:r>
        <w:rPr>
          <w:lang w:eastAsia="zh-CN"/>
        </w:rPr>
        <w:t>和</w:t>
      </w:r>
      <w:r>
        <w:rPr>
          <w:lang w:eastAsia="zh-CN"/>
        </w:rPr>
        <w:t>InChI</w:t>
      </w:r>
      <w:r>
        <w:rPr>
          <w:lang w:eastAsia="zh-CN"/>
        </w:rPr>
        <w:t>都是化学结构式的线性书写方式，以便于计算机记录和计算；然而，生成唯一</w:t>
      </w:r>
      <w:r>
        <w:rPr>
          <w:lang w:eastAsia="zh-CN"/>
        </w:rPr>
        <w:t>SMILES</w:t>
      </w:r>
      <w:r>
        <w:rPr>
          <w:lang w:eastAsia="zh-CN"/>
        </w:rPr>
        <w:t>的算法是商业性的，因而</w:t>
      </w:r>
      <w:r>
        <w:rPr>
          <w:lang w:eastAsia="zh-CN"/>
        </w:rPr>
        <w:t>InChI</w:t>
      </w:r>
      <w:r>
        <w:rPr>
          <w:lang w:eastAsia="zh-CN"/>
        </w:rPr>
        <w:t>被推出；此外，</w:t>
      </w:r>
      <w:r>
        <w:rPr>
          <w:lang w:eastAsia="zh-CN"/>
        </w:rPr>
        <w:t>InChIKey</w:t>
      </w:r>
      <w:r>
        <w:rPr>
          <w:lang w:eastAsia="zh-CN"/>
        </w:rPr>
        <w:t>是</w:t>
      </w:r>
      <w:r>
        <w:rPr>
          <w:lang w:eastAsia="zh-CN"/>
        </w:rPr>
        <w:t>InChI</w:t>
      </w:r>
      <w:r>
        <w:rPr>
          <w:lang w:eastAsia="zh-CN"/>
        </w:rPr>
        <w:t>的不可逆的编码压缩形式，而</w:t>
      </w:r>
      <w:r>
        <w:rPr>
          <w:lang w:eastAsia="zh-CN"/>
        </w:rPr>
        <w:t>InChIKey planar</w:t>
      </w:r>
      <w:r>
        <w:rPr>
          <w:lang w:eastAsia="zh-CN"/>
        </w:rPr>
        <w:t>可以指代为它的首个</w:t>
      </w:r>
      <w:proofErr w:type="gramStart"/>
      <w:r>
        <w:rPr>
          <w:lang w:eastAsia="zh-CN"/>
        </w:rPr>
        <w:t>哈希块代码</w:t>
      </w:r>
      <w:proofErr w:type="gramEnd"/>
      <w:r>
        <w:rPr>
          <w:lang w:eastAsia="zh-CN"/>
        </w:rPr>
        <w:t>，代表分子骨架），而不包含任何实验记录：它们存在，但还未被探索。过去的生物学研究常常局限于那些有限的已知的化合物，现在，随着人工智能技术的普及，这一藩篱似乎即将被突破。当下已经有许多优秀的用于结构数据库搜索的工具，与机器学习技术和质谱技术相结合，像</w:t>
      </w:r>
      <w:r>
        <w:rPr>
          <w:lang w:eastAsia="zh-CN"/>
        </w:rPr>
        <w:t>MolDiscovery</w:t>
      </w:r>
      <w:r>
        <w:rPr>
          <w:vertAlign w:val="superscript"/>
          <w:lang w:eastAsia="zh-CN"/>
        </w:rPr>
        <w:t>[18]</w:t>
      </w:r>
      <w:r>
        <w:rPr>
          <w:lang w:eastAsia="zh-CN"/>
        </w:rPr>
        <w:t>，</w:t>
      </w:r>
      <w:r>
        <w:rPr>
          <w:lang w:eastAsia="zh-CN"/>
        </w:rPr>
        <w:t>MS-FINDER</w:t>
      </w:r>
      <w:r>
        <w:rPr>
          <w:vertAlign w:val="superscript"/>
          <w:lang w:eastAsia="zh-CN"/>
        </w:rPr>
        <w:t>[19]</w:t>
      </w:r>
      <w:r>
        <w:rPr>
          <w:lang w:eastAsia="zh-CN"/>
        </w:rPr>
        <w:t>，</w:t>
      </w:r>
      <w:r>
        <w:rPr>
          <w:lang w:eastAsia="zh-CN"/>
        </w:rPr>
        <w:t>MetFrag</w:t>
      </w:r>
      <w:r>
        <w:rPr>
          <w:vertAlign w:val="superscript"/>
          <w:lang w:eastAsia="zh-CN"/>
        </w:rPr>
        <w:t>[20]</w:t>
      </w:r>
      <w:r>
        <w:rPr>
          <w:lang w:eastAsia="zh-CN"/>
        </w:rPr>
        <w:t>，</w:t>
      </w:r>
      <w:r>
        <w:rPr>
          <w:lang w:eastAsia="zh-CN"/>
        </w:rPr>
        <w:t>CSI:FingerID</w:t>
      </w:r>
      <w:r>
        <w:rPr>
          <w:vertAlign w:val="superscript"/>
          <w:lang w:eastAsia="zh-CN"/>
        </w:rPr>
        <w:t>[21]</w:t>
      </w:r>
      <w:r>
        <w:rPr>
          <w:lang w:eastAsia="zh-CN"/>
        </w:rPr>
        <w:t>，它们似乎只被较少一部分的研究者用于生物学的研究（还有一种虽然运用了机器学习，但并没有搜索结构数据库来鉴定，像</w:t>
      </w:r>
      <w:r>
        <w:rPr>
          <w:lang w:eastAsia="zh-CN"/>
        </w:rPr>
        <w:t>MetDNA</w:t>
      </w:r>
      <w:r>
        <w:rPr>
          <w:vertAlign w:val="superscript"/>
          <w:lang w:eastAsia="zh-CN"/>
        </w:rPr>
        <w:t>[22]</w:t>
      </w:r>
      <w:r>
        <w:rPr>
          <w:lang w:eastAsia="zh-CN"/>
        </w:rPr>
        <w:t>，需要注意区分其准确度所代表的含义，因为结构数据库的大小是代谢物数据库或</w:t>
      </w:r>
      <w:r>
        <w:rPr>
          <w:lang w:eastAsia="zh-CN"/>
        </w:rPr>
        <w:lastRenderedPageBreak/>
        <w:t>光谱数据库的几何</w:t>
      </w:r>
      <w:proofErr w:type="gramStart"/>
      <w:r>
        <w:rPr>
          <w:lang w:eastAsia="zh-CN"/>
        </w:rPr>
        <w:t>倍</w:t>
      </w:r>
      <w:proofErr w:type="gramEnd"/>
      <w:r>
        <w:rPr>
          <w:lang w:eastAsia="zh-CN"/>
        </w:rPr>
        <w:t>以上）。结构数据库搭乘机器学习的特快列车跑得没有</w:t>
      </w:r>
      <w:proofErr w:type="gramStart"/>
      <w:r>
        <w:rPr>
          <w:lang w:eastAsia="zh-CN"/>
        </w:rPr>
        <w:t>想像</w:t>
      </w:r>
      <w:proofErr w:type="gramEnd"/>
      <w:r>
        <w:rPr>
          <w:lang w:eastAsia="zh-CN"/>
        </w:rPr>
        <w:t>中那么块，原因在于它的关键</w:t>
      </w:r>
      <w:proofErr w:type="gramStart"/>
      <w:r>
        <w:rPr>
          <w:lang w:eastAsia="zh-CN"/>
        </w:rPr>
        <w:t>’</w:t>
      </w:r>
      <w:proofErr w:type="gramEnd"/>
      <w:r>
        <w:rPr>
          <w:lang w:eastAsia="zh-CN"/>
        </w:rPr>
        <w:t>限速度</w:t>
      </w:r>
      <w:proofErr w:type="gramStart"/>
      <w:r>
        <w:rPr>
          <w:lang w:eastAsia="zh-CN"/>
        </w:rPr>
        <w:t>’</w:t>
      </w:r>
      <w:proofErr w:type="gramEnd"/>
      <w:r>
        <w:rPr>
          <w:lang w:eastAsia="zh-CN"/>
        </w:rPr>
        <w:t>：鉴定的准确度；大多数的方法都还浮动在</w:t>
      </w:r>
      <w:r>
        <w:rPr>
          <w:lang w:eastAsia="zh-CN"/>
        </w:rPr>
        <w:t>70%</w:t>
      </w:r>
      <w:r>
        <w:rPr>
          <w:lang w:eastAsia="zh-CN"/>
        </w:rPr>
        <w:t>以下。</w:t>
      </w:r>
    </w:p>
    <w:p w:rsidR="00EC5BB5" w:rsidRDefault="00CA0BDE">
      <w:pPr>
        <w:pStyle w:val="a0"/>
        <w:rPr>
          <w:lang w:eastAsia="zh-CN"/>
        </w:rPr>
      </w:pPr>
      <w:r>
        <w:t>   SIRIUS</w:t>
      </w:r>
      <w:r>
        <w:t>软件系列是人工智能运用于质谱鉴定的佼佼者，它们自称为</w:t>
      </w:r>
      <w:r>
        <w:t xml:space="preserve"> ‘Cutting-edge technologies’ </w:t>
      </w:r>
      <w:r>
        <w:t>或者</w:t>
      </w:r>
      <w:r>
        <w:t xml:space="preserve"> ‘State of art technologies’</w:t>
      </w:r>
      <w:r>
        <w:t>，事实似乎的确如他们所说。</w:t>
      </w:r>
      <w:r>
        <w:t>SIRIUS</w:t>
      </w:r>
      <w:r>
        <w:t>的发展由来已久，早在</w:t>
      </w:r>
      <w:r>
        <w:t>2005</w:t>
      </w:r>
      <w:r>
        <w:t>年，第一篇（似乎是）有关于它的算法的理论问世了，有关于质量分解（</w:t>
      </w:r>
      <w:r>
        <w:t>Mass Decomposition</w:t>
      </w:r>
      <w:proofErr w:type="gramStart"/>
      <w:r>
        <w:t>）</w:t>
      </w:r>
      <w:r>
        <w:rPr>
          <w:vertAlign w:val="superscript"/>
        </w:rPr>
        <w:t>[</w:t>
      </w:r>
      <w:proofErr w:type="gramEnd"/>
      <w:r>
        <w:rPr>
          <w:vertAlign w:val="superscript"/>
        </w:rPr>
        <w:t>23]</w:t>
      </w:r>
      <w:r>
        <w:t>。</w:t>
      </w:r>
      <w:r>
        <w:rPr>
          <w:lang w:eastAsia="zh-CN"/>
        </w:rPr>
        <w:t>后续的报道涉及了同位素模式的运用</w:t>
      </w:r>
      <w:r>
        <w:rPr>
          <w:vertAlign w:val="superscript"/>
          <w:lang w:eastAsia="zh-CN"/>
        </w:rPr>
        <w:t>[24]</w:t>
      </w:r>
      <w:r>
        <w:rPr>
          <w:lang w:eastAsia="zh-CN"/>
        </w:rPr>
        <w:t>。在</w:t>
      </w:r>
      <w:r>
        <w:rPr>
          <w:lang w:eastAsia="zh-CN"/>
        </w:rPr>
        <w:t>2009</w:t>
      </w:r>
      <w:r>
        <w:rPr>
          <w:lang w:eastAsia="zh-CN"/>
        </w:rPr>
        <w:t>年，第一个版本的</w:t>
      </w:r>
      <w:r>
        <w:rPr>
          <w:lang w:eastAsia="zh-CN"/>
        </w:rPr>
        <w:t>SIRIUS</w:t>
      </w:r>
      <w:r>
        <w:rPr>
          <w:lang w:eastAsia="zh-CN"/>
        </w:rPr>
        <w:t>问世了，它还仅包含分子式预测的模块</w:t>
      </w:r>
      <w:r>
        <w:rPr>
          <w:vertAlign w:val="superscript"/>
          <w:lang w:eastAsia="zh-CN"/>
        </w:rPr>
        <w:t>[25]</w:t>
      </w:r>
      <w:r>
        <w:rPr>
          <w:lang w:eastAsia="zh-CN"/>
        </w:rPr>
        <w:t>。后来碎片树（</w:t>
      </w:r>
      <w:r>
        <w:rPr>
          <w:lang w:eastAsia="zh-CN"/>
        </w:rPr>
        <w:t>Fragmentation Tree</w:t>
      </w:r>
      <w:r>
        <w:rPr>
          <w:lang w:eastAsia="zh-CN"/>
        </w:rPr>
        <w:t>）的理论被结合在它的方法中</w:t>
      </w:r>
      <w:r>
        <w:rPr>
          <w:vertAlign w:val="superscript"/>
          <w:lang w:eastAsia="zh-CN"/>
        </w:rPr>
        <w:t>[27,26]</w:t>
      </w:r>
      <w:r>
        <w:rPr>
          <w:lang w:eastAsia="zh-CN"/>
        </w:rPr>
        <w:t>，并对质量分解的计算的速度做了优化</w:t>
      </w:r>
      <w:r>
        <w:rPr>
          <w:vertAlign w:val="superscript"/>
          <w:lang w:eastAsia="zh-CN"/>
        </w:rPr>
        <w:t>[28]</w:t>
      </w:r>
      <w:r>
        <w:rPr>
          <w:lang w:eastAsia="zh-CN"/>
        </w:rPr>
        <w:t>。随着碎片</w:t>
      </w:r>
      <w:proofErr w:type="gramStart"/>
      <w:r>
        <w:rPr>
          <w:lang w:eastAsia="zh-CN"/>
        </w:rPr>
        <w:t>树理论</w:t>
      </w:r>
      <w:proofErr w:type="gramEnd"/>
      <w:r>
        <w:rPr>
          <w:lang w:eastAsia="zh-CN"/>
        </w:rPr>
        <w:t>的再优化</w:t>
      </w:r>
      <w:r>
        <w:rPr>
          <w:vertAlign w:val="superscript"/>
          <w:lang w:eastAsia="zh-CN"/>
        </w:rPr>
        <w:t>[29]</w:t>
      </w:r>
      <w:r>
        <w:rPr>
          <w:lang w:eastAsia="zh-CN"/>
        </w:rPr>
        <w:t>，</w:t>
      </w:r>
      <w:r>
        <w:rPr>
          <w:lang w:eastAsia="zh-CN"/>
        </w:rPr>
        <w:t>SIRIUS</w:t>
      </w:r>
      <w:r>
        <w:rPr>
          <w:lang w:eastAsia="zh-CN"/>
        </w:rPr>
        <w:t>中用于结构数据库搜索的模块也问世了，即</w:t>
      </w:r>
      <w:r>
        <w:rPr>
          <w:lang w:eastAsia="zh-CN"/>
        </w:rPr>
        <w:t>CSI:FingerID</w:t>
      </w:r>
      <w:r>
        <w:rPr>
          <w:vertAlign w:val="superscript"/>
          <w:lang w:eastAsia="zh-CN"/>
        </w:rPr>
        <w:t>[21]</w:t>
      </w:r>
      <w:r>
        <w:rPr>
          <w:lang w:eastAsia="zh-CN"/>
        </w:rPr>
        <w:t>。</w:t>
      </w:r>
      <w:r>
        <w:rPr>
          <w:lang w:eastAsia="zh-CN"/>
        </w:rPr>
        <w:t>SIRIUS</w:t>
      </w:r>
      <w:r>
        <w:rPr>
          <w:lang w:eastAsia="zh-CN"/>
        </w:rPr>
        <w:t>对</w:t>
      </w:r>
      <w:r>
        <w:rPr>
          <w:lang w:eastAsia="zh-CN"/>
        </w:rPr>
        <w:t>MS/MS</w:t>
      </w:r>
      <w:r>
        <w:rPr>
          <w:lang w:eastAsia="zh-CN"/>
        </w:rPr>
        <w:t>鉴定领域的问题的解决的广度在拓展。相关研究人员对光谱匹配的显著性评估做了优化</w:t>
      </w:r>
      <w:r>
        <w:rPr>
          <w:vertAlign w:val="superscript"/>
          <w:lang w:eastAsia="zh-CN"/>
        </w:rPr>
        <w:t>[30]</w:t>
      </w:r>
      <w:r>
        <w:rPr>
          <w:lang w:eastAsia="zh-CN"/>
        </w:rPr>
        <w:t>，这成为后来的</w:t>
      </w:r>
      <w:r>
        <w:rPr>
          <w:lang w:eastAsia="zh-CN"/>
        </w:rPr>
        <w:t>SIRIUS</w:t>
      </w:r>
      <w:r>
        <w:rPr>
          <w:lang w:eastAsia="zh-CN"/>
        </w:rPr>
        <w:t>的</w:t>
      </w:r>
      <w:r>
        <w:rPr>
          <w:lang w:eastAsia="zh-CN"/>
        </w:rPr>
        <w:t>COSMIC</w:t>
      </w:r>
      <w:r>
        <w:rPr>
          <w:lang w:eastAsia="zh-CN"/>
        </w:rPr>
        <w:t>模块的基础</w:t>
      </w:r>
      <w:r>
        <w:rPr>
          <w:vertAlign w:val="superscript"/>
          <w:lang w:eastAsia="zh-CN"/>
        </w:rPr>
        <w:t>[31]</w:t>
      </w:r>
      <w:r>
        <w:rPr>
          <w:lang w:eastAsia="zh-CN"/>
        </w:rPr>
        <w:t>。在</w:t>
      </w:r>
      <w:r>
        <w:rPr>
          <w:lang w:eastAsia="zh-CN"/>
        </w:rPr>
        <w:t>2019</w:t>
      </w:r>
      <w:r>
        <w:rPr>
          <w:lang w:eastAsia="zh-CN"/>
        </w:rPr>
        <w:t>年，</w:t>
      </w:r>
      <w:r>
        <w:rPr>
          <w:lang w:eastAsia="zh-CN"/>
        </w:rPr>
        <w:t>SIRIUS 4</w:t>
      </w:r>
      <w:r>
        <w:rPr>
          <w:lang w:eastAsia="zh-CN"/>
        </w:rPr>
        <w:t>软件，一个集成了先前版本的</w:t>
      </w:r>
      <w:r>
        <w:rPr>
          <w:lang w:eastAsia="zh-CN"/>
        </w:rPr>
        <w:t>SIRIUS</w:t>
      </w:r>
      <w:r>
        <w:rPr>
          <w:lang w:eastAsia="zh-CN"/>
        </w:rPr>
        <w:t>和</w:t>
      </w:r>
      <w:r>
        <w:rPr>
          <w:lang w:eastAsia="zh-CN"/>
        </w:rPr>
        <w:t>CSI:FingerID</w:t>
      </w:r>
      <w:r>
        <w:rPr>
          <w:lang w:eastAsia="zh-CN"/>
        </w:rPr>
        <w:t>模块的工具被公布了</w:t>
      </w:r>
      <w:r>
        <w:rPr>
          <w:vertAlign w:val="superscript"/>
          <w:lang w:eastAsia="zh-CN"/>
        </w:rPr>
        <w:t>[10]</w:t>
      </w:r>
      <w:r>
        <w:rPr>
          <w:lang w:eastAsia="zh-CN"/>
        </w:rPr>
        <w:t>，有趣的是，在</w:t>
      </w:r>
      <w:r>
        <w:rPr>
          <w:lang w:eastAsia="zh-CN"/>
        </w:rPr>
        <w:t>2020</w:t>
      </w:r>
      <w:r>
        <w:rPr>
          <w:lang w:eastAsia="zh-CN"/>
        </w:rPr>
        <w:t>年，它又一次被报道了</w:t>
      </w:r>
      <w:r>
        <w:rPr>
          <w:vertAlign w:val="superscript"/>
          <w:lang w:eastAsia="zh-CN"/>
        </w:rPr>
        <w:t>[32]</w:t>
      </w:r>
      <w:r>
        <w:rPr>
          <w:lang w:eastAsia="zh-CN"/>
        </w:rPr>
        <w:t>。</w:t>
      </w:r>
      <w:r>
        <w:rPr>
          <w:lang w:eastAsia="zh-CN"/>
        </w:rPr>
        <w:t>ZODIAC</w:t>
      </w:r>
      <w:r>
        <w:rPr>
          <w:vertAlign w:val="superscript"/>
          <w:lang w:eastAsia="zh-CN"/>
        </w:rPr>
        <w:t>[33]</w:t>
      </w:r>
      <w:r>
        <w:rPr>
          <w:lang w:eastAsia="zh-CN"/>
        </w:rPr>
        <w:t>，一个基于网络算法结合来强化分子式预测的工具被设计并集成于</w:t>
      </w:r>
      <w:r>
        <w:rPr>
          <w:lang w:eastAsia="zh-CN"/>
        </w:rPr>
        <w:t>SIRIUS 4</w:t>
      </w:r>
      <w:r>
        <w:rPr>
          <w:lang w:eastAsia="zh-CN"/>
        </w:rPr>
        <w:t>中，通过数千个</w:t>
      </w:r>
      <w:r>
        <w:rPr>
          <w:lang w:eastAsia="zh-CN"/>
        </w:rPr>
        <w:t>Features</w:t>
      </w:r>
      <w:r>
        <w:rPr>
          <w:lang w:eastAsia="zh-CN"/>
        </w:rPr>
        <w:t>的</w:t>
      </w:r>
      <w:r>
        <w:rPr>
          <w:lang w:eastAsia="zh-CN"/>
        </w:rPr>
        <w:t>MS</w:t>
      </w:r>
      <w:r>
        <w:rPr>
          <w:vertAlign w:val="superscript"/>
          <w:lang w:eastAsia="zh-CN"/>
        </w:rPr>
        <w:t>2</w:t>
      </w:r>
      <w:r>
        <w:rPr>
          <w:lang w:eastAsia="zh-CN"/>
        </w:rPr>
        <w:t>光谱的同时预测，它表现出比此前的</w:t>
      </w:r>
      <w:r>
        <w:rPr>
          <w:lang w:eastAsia="zh-CN"/>
        </w:rPr>
        <w:t>SIRIUS</w:t>
      </w:r>
      <w:r>
        <w:rPr>
          <w:lang w:eastAsia="zh-CN"/>
        </w:rPr>
        <w:t>更高的对分子式注释的准确率；</w:t>
      </w:r>
      <w:r>
        <w:rPr>
          <w:lang w:eastAsia="zh-CN"/>
        </w:rPr>
        <w:t>ZODIAC</w:t>
      </w:r>
      <w:r>
        <w:rPr>
          <w:lang w:eastAsia="zh-CN"/>
        </w:rPr>
        <w:t>本身不做预测，但它的算法对</w:t>
      </w:r>
      <w:r>
        <w:rPr>
          <w:lang w:eastAsia="zh-CN"/>
        </w:rPr>
        <w:t>SIRIUS</w:t>
      </w:r>
      <w:r>
        <w:rPr>
          <w:lang w:eastAsia="zh-CN"/>
        </w:rPr>
        <w:t>的分子式预测的候选项做了重新的排序。到了</w:t>
      </w:r>
      <w:r>
        <w:rPr>
          <w:lang w:eastAsia="zh-CN"/>
        </w:rPr>
        <w:t>2021</w:t>
      </w:r>
      <w:r>
        <w:rPr>
          <w:lang w:eastAsia="zh-CN"/>
        </w:rPr>
        <w:t>年，</w:t>
      </w:r>
      <w:r>
        <w:rPr>
          <w:lang w:eastAsia="zh-CN"/>
        </w:rPr>
        <w:t>SIRIUS</w:t>
      </w:r>
      <w:r>
        <w:rPr>
          <w:lang w:eastAsia="zh-CN"/>
        </w:rPr>
        <w:t>研究的广度又一次拓宽了，一个称之为</w:t>
      </w:r>
      <w:r>
        <w:rPr>
          <w:lang w:eastAsia="zh-CN"/>
        </w:rPr>
        <w:t>CANOPUS</w:t>
      </w:r>
      <w:r>
        <w:rPr>
          <w:lang w:eastAsia="zh-CN"/>
        </w:rPr>
        <w:t>的工具问世了</w:t>
      </w:r>
      <w:r>
        <w:rPr>
          <w:vertAlign w:val="superscript"/>
          <w:lang w:eastAsia="zh-CN"/>
        </w:rPr>
        <w:t>[34]</w:t>
      </w:r>
      <w:r>
        <w:rPr>
          <w:lang w:eastAsia="zh-CN"/>
        </w:rPr>
        <w:t>，它以</w:t>
      </w:r>
      <w:r>
        <w:rPr>
          <w:lang w:eastAsia="zh-CN"/>
        </w:rPr>
        <w:t>ClassyFire</w:t>
      </w:r>
      <w:r>
        <w:rPr>
          <w:lang w:eastAsia="zh-CN"/>
        </w:rPr>
        <w:t>的化学分类学理论为基础，结合机器学习，能够对</w:t>
      </w:r>
      <w:r>
        <w:rPr>
          <w:lang w:eastAsia="zh-CN"/>
        </w:rPr>
        <w:t>MS</w:t>
      </w:r>
      <w:r>
        <w:rPr>
          <w:vertAlign w:val="superscript"/>
          <w:lang w:eastAsia="zh-CN"/>
        </w:rPr>
        <w:t>2</w:t>
      </w:r>
      <w:r>
        <w:rPr>
          <w:lang w:eastAsia="zh-CN"/>
        </w:rPr>
        <w:t>光谱进行化学类的注释，马上被集成在了</w:t>
      </w:r>
      <w:r>
        <w:rPr>
          <w:lang w:eastAsia="zh-CN"/>
        </w:rPr>
        <w:t>SIRIUS 4</w:t>
      </w:r>
      <w:r>
        <w:rPr>
          <w:lang w:eastAsia="zh-CN"/>
        </w:rPr>
        <w:t>中。最让人震惊的是，</w:t>
      </w:r>
      <w:r>
        <w:rPr>
          <w:lang w:eastAsia="zh-CN"/>
        </w:rPr>
        <w:t>CANOPUS</w:t>
      </w:r>
      <w:r>
        <w:rPr>
          <w:lang w:eastAsia="zh-CN"/>
        </w:rPr>
        <w:t>对化学类的预测绕开了化学结构的鉴定，即使不知道确切的化学结构，依然能根据已有的片段信息判断化合物的化学类；这种技术的出现凸显了</w:t>
      </w:r>
      <w:r>
        <w:rPr>
          <w:lang w:eastAsia="zh-CN"/>
        </w:rPr>
        <w:t>MS</w:t>
      </w:r>
      <w:r>
        <w:rPr>
          <w:vertAlign w:val="superscript"/>
          <w:lang w:eastAsia="zh-CN"/>
        </w:rPr>
        <w:t>2</w:t>
      </w:r>
      <w:r>
        <w:rPr>
          <w:lang w:eastAsia="zh-CN"/>
        </w:rPr>
        <w:t>鉴定的</w:t>
      </w:r>
      <w:proofErr w:type="gramStart"/>
      <w:r>
        <w:rPr>
          <w:lang w:eastAsia="zh-CN"/>
        </w:rPr>
        <w:t>’</w:t>
      </w:r>
      <w:proofErr w:type="gramEnd"/>
      <w:r>
        <w:rPr>
          <w:lang w:eastAsia="zh-CN"/>
        </w:rPr>
        <w:t>魅力</w:t>
      </w:r>
      <w:proofErr w:type="gramStart"/>
      <w:r>
        <w:rPr>
          <w:lang w:eastAsia="zh-CN"/>
        </w:rPr>
        <w:t>’</w:t>
      </w:r>
      <w:proofErr w:type="gramEnd"/>
      <w:r>
        <w:rPr>
          <w:lang w:eastAsia="zh-CN"/>
        </w:rPr>
        <w:t>，因为有的时候即使</w:t>
      </w:r>
      <w:proofErr w:type="gramStart"/>
      <w:r>
        <w:rPr>
          <w:lang w:eastAsia="zh-CN"/>
        </w:rPr>
        <w:t>最</w:t>
      </w:r>
      <w:proofErr w:type="gramEnd"/>
      <w:r>
        <w:rPr>
          <w:lang w:eastAsia="zh-CN"/>
        </w:rPr>
        <w:t>经验丰富的化学工作者也不一定能从碎片光谱中窥探出化合物的结构全貌，这可能是光谱的信息缺失或者噪声带来的干扰，但这并不意味着这光谱就是毫无意义的，因为某些片段暗示了该化合物的亚结构，或者说，局部结构，这种技术大大推进了</w:t>
      </w:r>
      <w:proofErr w:type="gramStart"/>
      <w:r>
        <w:rPr>
          <w:lang w:eastAsia="zh-CN"/>
        </w:rPr>
        <w:t>非靶向</w:t>
      </w:r>
      <w:proofErr w:type="gramEnd"/>
      <w:r>
        <w:rPr>
          <w:lang w:eastAsia="zh-CN"/>
        </w:rPr>
        <w:t>LC-MS/MS</w:t>
      </w:r>
      <w:r>
        <w:rPr>
          <w:lang w:eastAsia="zh-CN"/>
        </w:rPr>
        <w:t>技术用于探索未知化合物。</w:t>
      </w:r>
      <w:r>
        <w:rPr>
          <w:lang w:eastAsia="zh-CN"/>
        </w:rPr>
        <w:t>CANOPUS</w:t>
      </w:r>
      <w:r>
        <w:rPr>
          <w:lang w:eastAsia="zh-CN"/>
        </w:rPr>
        <w:t>一共能预测</w:t>
      </w:r>
      <w:r>
        <w:rPr>
          <w:lang w:eastAsia="zh-CN"/>
        </w:rPr>
        <w:t>ClassyFire</w:t>
      </w:r>
      <w:r>
        <w:rPr>
          <w:lang w:eastAsia="zh-CN"/>
        </w:rPr>
        <w:t>体系中的</w:t>
      </w:r>
      <w:r>
        <w:rPr>
          <w:lang w:eastAsia="zh-CN"/>
        </w:rPr>
        <w:t>2497</w:t>
      </w:r>
      <w:r>
        <w:rPr>
          <w:lang w:eastAsia="zh-CN"/>
        </w:rPr>
        <w:t>种化学类，几乎涵盖了所有代谢物会涉及的化学类，它所报道的在交叉验证中的准确度达到了</w:t>
      </w:r>
      <w:r>
        <w:rPr>
          <w:lang w:eastAsia="zh-CN"/>
        </w:rPr>
        <w:t>99.7%</w:t>
      </w:r>
      <w:r>
        <w:rPr>
          <w:lang w:eastAsia="zh-CN"/>
        </w:rPr>
        <w:t>（在坚信</w:t>
      </w:r>
      <w:r>
        <w:rPr>
          <w:lang w:eastAsia="zh-CN"/>
        </w:rPr>
        <w:t>CANOPUS</w:t>
      </w:r>
      <w:r>
        <w:rPr>
          <w:lang w:eastAsia="zh-CN"/>
        </w:rPr>
        <w:t>的正确率之前，可能需要先了解优势结构（</w:t>
      </w:r>
      <w:r>
        <w:rPr>
          <w:lang w:eastAsia="zh-CN"/>
        </w:rPr>
        <w:t>Dominant structure</w:t>
      </w:r>
      <w:r>
        <w:rPr>
          <w:lang w:eastAsia="zh-CN"/>
        </w:rPr>
        <w:t>）和亚结构（</w:t>
      </w:r>
      <w:r>
        <w:rPr>
          <w:lang w:eastAsia="zh-CN"/>
        </w:rPr>
        <w:t>Sub-structure</w:t>
      </w:r>
      <w:r>
        <w:rPr>
          <w:lang w:eastAsia="zh-CN"/>
        </w:rPr>
        <w:t>）的区别）。后来的</w:t>
      </w:r>
      <w:r>
        <w:rPr>
          <w:lang w:eastAsia="zh-CN"/>
        </w:rPr>
        <w:t>2021</w:t>
      </w:r>
      <w:r>
        <w:rPr>
          <w:lang w:eastAsia="zh-CN"/>
        </w:rPr>
        <w:t>年，称之为</w:t>
      </w:r>
      <w:r>
        <w:rPr>
          <w:lang w:eastAsia="zh-CN"/>
        </w:rPr>
        <w:t>COSMIC</w:t>
      </w:r>
      <w:r>
        <w:rPr>
          <w:lang w:eastAsia="zh-CN"/>
        </w:rPr>
        <w:t>的</w:t>
      </w:r>
      <w:proofErr w:type="gramStart"/>
      <w:r>
        <w:rPr>
          <w:lang w:eastAsia="zh-CN"/>
        </w:rPr>
        <w:t>的</w:t>
      </w:r>
      <w:proofErr w:type="gramEnd"/>
      <w:r>
        <w:rPr>
          <w:lang w:eastAsia="zh-CN"/>
        </w:rPr>
        <w:t>工具</w:t>
      </w:r>
      <w:r>
        <w:rPr>
          <w:vertAlign w:val="superscript"/>
          <w:lang w:eastAsia="zh-CN"/>
        </w:rPr>
        <w:t>[35]</w:t>
      </w:r>
      <w:r>
        <w:rPr>
          <w:lang w:eastAsia="zh-CN"/>
        </w:rPr>
        <w:t>（源于光谱匹配，高于高匹配）的工具被集成在了</w:t>
      </w:r>
      <w:r>
        <w:rPr>
          <w:lang w:eastAsia="zh-CN"/>
        </w:rPr>
        <w:t>SIRIUS 4</w:t>
      </w:r>
      <w:r>
        <w:rPr>
          <w:lang w:eastAsia="zh-CN"/>
        </w:rPr>
        <w:t>中，它能通过机器预测的方式，能将不存在于光谱库的化合物以近似于光谱库匹配的高准确度的方式来鉴定。在</w:t>
      </w:r>
      <w:r>
        <w:rPr>
          <w:lang w:eastAsia="zh-CN"/>
        </w:rPr>
        <w:t>2022</w:t>
      </w:r>
      <w:r>
        <w:rPr>
          <w:lang w:eastAsia="zh-CN"/>
        </w:rPr>
        <w:t>年，在</w:t>
      </w:r>
      <w:r>
        <w:rPr>
          <w:lang w:eastAsia="zh-CN"/>
        </w:rPr>
        <w:t>SIRIUS</w:t>
      </w:r>
      <w:r>
        <w:rPr>
          <w:lang w:eastAsia="zh-CN"/>
        </w:rPr>
        <w:t>的官网（</w:t>
      </w:r>
      <w:hyperlink r:id="rId113" w:tooltip="https://bio.informatik.uni-jena.de/software/sirius" w:history="1">
        <w:r>
          <w:rPr>
            <w:rStyle w:val="ad"/>
            <w:lang w:eastAsia="zh-CN"/>
          </w:rPr>
          <w:t>https://bio.informatik.uni-jena.de/software/sirius</w:t>
        </w:r>
      </w:hyperlink>
      <w:r>
        <w:rPr>
          <w:lang w:eastAsia="zh-CN"/>
        </w:rPr>
        <w:t>），</w:t>
      </w:r>
      <w:r>
        <w:rPr>
          <w:lang w:eastAsia="zh-CN"/>
        </w:rPr>
        <w:t>SIRIUS 5</w:t>
      </w:r>
      <w:proofErr w:type="gramStart"/>
      <w:r>
        <w:rPr>
          <w:lang w:eastAsia="zh-CN"/>
        </w:rPr>
        <w:t>被发布</w:t>
      </w:r>
      <w:proofErr w:type="gramEnd"/>
      <w:r>
        <w:rPr>
          <w:lang w:eastAsia="zh-CN"/>
        </w:rPr>
        <w:t>了。在</w:t>
      </w:r>
      <w:r>
        <w:rPr>
          <w:lang w:eastAsia="zh-CN"/>
        </w:rPr>
        <w:t>2023</w:t>
      </w:r>
      <w:r>
        <w:rPr>
          <w:lang w:eastAsia="zh-CN"/>
        </w:rPr>
        <w:t>年的最初几个月里，</w:t>
      </w:r>
      <w:r>
        <w:rPr>
          <w:lang w:eastAsia="zh-CN"/>
        </w:rPr>
        <w:t>CSI:FingerID</w:t>
      </w:r>
      <w:r>
        <w:rPr>
          <w:lang w:eastAsia="zh-CN"/>
        </w:rPr>
        <w:t>的网络服务（结构数据库的检索依赖于网络功能）对</w:t>
      </w:r>
      <w:r>
        <w:rPr>
          <w:lang w:eastAsia="zh-CN"/>
        </w:rPr>
        <w:t>SIRIUS 4</w:t>
      </w:r>
      <w:r>
        <w:rPr>
          <w:lang w:eastAsia="zh-CN"/>
        </w:rPr>
        <w:t>的支持被关闭，只有在</w:t>
      </w:r>
      <w:r>
        <w:rPr>
          <w:lang w:eastAsia="zh-CN"/>
        </w:rPr>
        <w:t>SIRIUS 5</w:t>
      </w:r>
      <w:r>
        <w:rPr>
          <w:lang w:eastAsia="zh-CN"/>
        </w:rPr>
        <w:t>中注册登陆才能享受到</w:t>
      </w:r>
      <w:r>
        <w:rPr>
          <w:lang w:eastAsia="zh-CN"/>
        </w:rPr>
        <w:t>SIRIUS 5</w:t>
      </w:r>
      <w:r>
        <w:rPr>
          <w:lang w:eastAsia="zh-CN"/>
        </w:rPr>
        <w:t>的结构库搜索功能。</w:t>
      </w:r>
      <w:bookmarkEnd w:id="268"/>
    </w:p>
    <w:p w:rsidR="00EC5BB5" w:rsidRDefault="00CA0BDE">
      <w:pPr>
        <w:pStyle w:val="3"/>
      </w:pPr>
      <w:bookmarkStart w:id="269" w:name="_Toc82"/>
      <w:bookmarkStart w:id="270" w:name="Xf17588231cf45e27066e7595339475dcceded22"/>
      <w:r>
        <w:t xml:space="preserve">3. </w:t>
      </w:r>
      <w:r>
        <w:t>非靶向</w:t>
      </w:r>
      <w:r>
        <w:t>LC-MS</w:t>
      </w:r>
      <w:r>
        <w:t>的半定量分析</w:t>
      </w:r>
      <w:r>
        <w:t>——Statistic Analysis</w:t>
      </w:r>
      <w:r>
        <w:t>与</w:t>
      </w:r>
      <w:r>
        <w:t>Feature selection</w:t>
      </w:r>
      <w:bookmarkEnd w:id="269"/>
    </w:p>
    <w:p w:rsidR="00EC5BB5" w:rsidRDefault="00CA0BDE">
      <w:pPr>
        <w:pStyle w:val="FirstParagraph0"/>
        <w:rPr>
          <w:lang w:eastAsia="zh-CN"/>
        </w:rPr>
      </w:pPr>
      <w:r>
        <w:t xml:space="preserve">   ‘Features’ </w:t>
      </w:r>
      <w:r>
        <w:t>数据集来源于</w:t>
      </w:r>
      <w:r>
        <w:t>Features detection</w:t>
      </w:r>
      <w:r>
        <w:t>，一般经过</w:t>
      </w:r>
      <w:r>
        <w:t>FD</w:t>
      </w:r>
      <w:r>
        <w:t>能得到一个</w:t>
      </w:r>
      <w:r>
        <w:t>Features</w:t>
      </w:r>
      <w:r>
        <w:t>的量化表（</w:t>
      </w:r>
      <w:r>
        <w:t>Features Quantification Table</w:t>
      </w:r>
      <w:r>
        <w:t>，</w:t>
      </w:r>
      <w:r>
        <w:t>FQT</w:t>
      </w:r>
      <w:r>
        <w:t>），大多数的开源软件或者商业软件（例如，</w:t>
      </w:r>
      <w:r>
        <w:t>Waters</w:t>
      </w:r>
      <w:r>
        <w:t>的</w:t>
      </w:r>
      <w:r>
        <w:t>Progenesis QI</w:t>
      </w:r>
      <w:r>
        <w:t>）都能做到这一点。</w:t>
      </w:r>
      <w:r>
        <w:rPr>
          <w:lang w:eastAsia="zh-CN"/>
        </w:rPr>
        <w:t>FQT</w:t>
      </w:r>
      <w:r>
        <w:rPr>
          <w:lang w:eastAsia="zh-CN"/>
        </w:rPr>
        <w:t>以</w:t>
      </w:r>
      <w:proofErr w:type="gramStart"/>
      <w:r>
        <w:rPr>
          <w:lang w:eastAsia="zh-CN"/>
        </w:rPr>
        <w:t>峰面积或峰强度</w:t>
      </w:r>
      <w:proofErr w:type="gramEnd"/>
      <w:r>
        <w:rPr>
          <w:lang w:eastAsia="zh-CN"/>
        </w:rPr>
        <w:t>来代表定量信息。在后续的生物学研究上，常常通过统计检验的</w:t>
      </w:r>
      <w:r>
        <w:rPr>
          <w:lang w:eastAsia="zh-CN"/>
        </w:rPr>
        <w:lastRenderedPageBreak/>
        <w:t>方式来挖掘有显著性意义的</w:t>
      </w:r>
      <w:r>
        <w:rPr>
          <w:lang w:eastAsia="zh-CN"/>
        </w:rPr>
        <w:t>Features</w:t>
      </w:r>
      <w:r>
        <w:rPr>
          <w:lang w:eastAsia="zh-CN"/>
        </w:rPr>
        <w:t>，筛选为潜在的生物标志物。</w:t>
      </w:r>
      <w:r>
        <w:rPr>
          <w:lang w:eastAsia="zh-CN"/>
        </w:rPr>
        <w:t>MetaboAnalyst</w:t>
      </w:r>
      <w:r>
        <w:rPr>
          <w:lang w:eastAsia="zh-CN"/>
        </w:rPr>
        <w:t>是代表性的应用于</w:t>
      </w:r>
      <w:r>
        <w:rPr>
          <w:lang w:eastAsia="zh-CN"/>
        </w:rPr>
        <w:t>Features</w:t>
      </w:r>
      <w:r>
        <w:rPr>
          <w:lang w:eastAsia="zh-CN"/>
        </w:rPr>
        <w:t>统计检验的工具</w:t>
      </w:r>
      <w:r>
        <w:rPr>
          <w:vertAlign w:val="superscript"/>
          <w:lang w:eastAsia="zh-CN"/>
        </w:rPr>
        <w:t>[36]</w:t>
      </w:r>
      <w:r>
        <w:rPr>
          <w:lang w:eastAsia="zh-CN"/>
        </w:rPr>
        <w:t>（</w:t>
      </w:r>
      <w:hyperlink r:id="rId114" w:tooltip="https://www.metaboanalyst.ca" w:history="1">
        <w:r>
          <w:rPr>
            <w:rStyle w:val="ad"/>
            <w:lang w:eastAsia="zh-CN"/>
          </w:rPr>
          <w:t>https://www.metaboanalyst.ca</w:t>
        </w:r>
      </w:hyperlink>
      <w:r>
        <w:rPr>
          <w:lang w:eastAsia="zh-CN"/>
        </w:rPr>
        <w:t>）。这种通过组间差异分析来筛选出有意义的</w:t>
      </w:r>
      <w:r>
        <w:rPr>
          <w:lang w:eastAsia="zh-CN"/>
        </w:rPr>
        <w:t>Features</w:t>
      </w:r>
      <w:r>
        <w:rPr>
          <w:lang w:eastAsia="zh-CN"/>
        </w:rPr>
        <w:t>的做法被称之为</w:t>
      </w:r>
      <w:r>
        <w:rPr>
          <w:lang w:eastAsia="zh-CN"/>
        </w:rPr>
        <w:t>Features selection</w:t>
      </w:r>
      <w:r>
        <w:rPr>
          <w:lang w:eastAsia="zh-CN"/>
        </w:rPr>
        <w:t>，更早被应用于基因表达的差异性分析（</w:t>
      </w:r>
      <w:r>
        <w:rPr>
          <w:lang w:eastAsia="zh-CN"/>
        </w:rPr>
        <w:t>Feature selection</w:t>
      </w:r>
      <w:r>
        <w:rPr>
          <w:lang w:eastAsia="zh-CN"/>
        </w:rPr>
        <w:t>被用于提高准确性和降低模型的复杂性，因为它可以去除冗余和不相关的特征以降低输入维度，并帮助生物学家确定将基因表达与疾病或感兴趣的表型联系起来的基本机制</w:t>
      </w:r>
      <w:r>
        <w:rPr>
          <w:vertAlign w:val="superscript"/>
          <w:lang w:eastAsia="zh-CN"/>
        </w:rPr>
        <w:t>[37]</w:t>
      </w:r>
      <w:r>
        <w:rPr>
          <w:lang w:eastAsia="zh-CN"/>
        </w:rPr>
        <w:t>），后来被推广到了</w:t>
      </w:r>
      <w:proofErr w:type="gramStart"/>
      <w:r>
        <w:rPr>
          <w:lang w:eastAsia="zh-CN"/>
        </w:rPr>
        <w:t>代谢组</w:t>
      </w:r>
      <w:proofErr w:type="gramEnd"/>
      <w:r>
        <w:rPr>
          <w:lang w:eastAsia="zh-CN"/>
        </w:rPr>
        <w:t>学。随着人工智能技术的发展，</w:t>
      </w:r>
      <w:r>
        <w:rPr>
          <w:lang w:eastAsia="zh-CN"/>
        </w:rPr>
        <w:t>Feature selection</w:t>
      </w:r>
      <w:r>
        <w:rPr>
          <w:lang w:eastAsia="zh-CN"/>
        </w:rPr>
        <w:t>算法的选择性也变得更加多样了</w:t>
      </w:r>
      <w:r>
        <w:rPr>
          <w:vertAlign w:val="superscript"/>
          <w:lang w:eastAsia="zh-CN"/>
        </w:rPr>
        <w:t>[40,39,38,37]</w:t>
      </w:r>
      <w:r>
        <w:rPr>
          <w:lang w:eastAsia="zh-CN"/>
        </w:rPr>
        <w:t>。</w:t>
      </w:r>
      <w:bookmarkEnd w:id="270"/>
    </w:p>
    <w:p w:rsidR="00EC5BB5" w:rsidRDefault="00CA0BDE">
      <w:pPr>
        <w:pStyle w:val="3"/>
        <w:rPr>
          <w:lang w:eastAsia="zh-CN"/>
        </w:rPr>
      </w:pPr>
      <w:bookmarkStart w:id="271" w:name="_Toc83"/>
      <w:bookmarkStart w:id="272" w:name="lc-msms与分子网络"/>
      <w:r>
        <w:rPr>
          <w:lang w:eastAsia="zh-CN"/>
        </w:rPr>
        <w:t>4. LC-MS/MS</w:t>
      </w:r>
      <w:r>
        <w:rPr>
          <w:lang w:eastAsia="zh-CN"/>
        </w:rPr>
        <w:t>与分子网络</w:t>
      </w:r>
      <w:bookmarkEnd w:id="271"/>
    </w:p>
    <w:p w:rsidR="00EC5BB5" w:rsidRDefault="00CA0BDE">
      <w:pPr>
        <w:pStyle w:val="FirstParagraph0"/>
        <w:rPr>
          <w:lang w:eastAsia="zh-CN"/>
        </w:rPr>
      </w:pPr>
      <w:r>
        <w:rPr>
          <w:lang w:eastAsia="zh-CN"/>
        </w:rPr>
        <w:t xml:space="preserve">   </w:t>
      </w:r>
      <w:r>
        <w:rPr>
          <w:lang w:eastAsia="zh-CN"/>
        </w:rPr>
        <w:t>自从分子网络（</w:t>
      </w:r>
      <w:r>
        <w:rPr>
          <w:lang w:eastAsia="zh-CN"/>
        </w:rPr>
        <w:t>Molecular Networking</w:t>
      </w:r>
      <w:r>
        <w:rPr>
          <w:lang w:eastAsia="zh-CN"/>
        </w:rPr>
        <w:t>，</w:t>
      </w:r>
      <w:r>
        <w:rPr>
          <w:lang w:eastAsia="zh-CN"/>
        </w:rPr>
        <w:t>MN</w:t>
      </w:r>
      <w:r>
        <w:rPr>
          <w:lang w:eastAsia="zh-CN"/>
        </w:rPr>
        <w:t>）在</w:t>
      </w:r>
      <w:r>
        <w:rPr>
          <w:lang w:eastAsia="zh-CN"/>
        </w:rPr>
        <w:t>2012</w:t>
      </w:r>
      <w:r>
        <w:rPr>
          <w:lang w:eastAsia="zh-CN"/>
        </w:rPr>
        <w:t>年被介绍以来</w:t>
      </w:r>
      <w:r>
        <w:rPr>
          <w:vertAlign w:val="superscript"/>
          <w:lang w:eastAsia="zh-CN"/>
        </w:rPr>
        <w:t>[9]</w:t>
      </w:r>
      <w:r>
        <w:rPr>
          <w:lang w:eastAsia="zh-CN"/>
        </w:rPr>
        <w:t>，它在非靶向</w:t>
      </w:r>
      <w:proofErr w:type="gramStart"/>
      <w:r>
        <w:rPr>
          <w:lang w:eastAsia="zh-CN"/>
        </w:rPr>
        <w:t>代谢组</w:t>
      </w:r>
      <w:proofErr w:type="gramEnd"/>
      <w:r>
        <w:rPr>
          <w:lang w:eastAsia="zh-CN"/>
        </w:rPr>
        <w:t>学的分析中就发挥着越来越重要的作用。对</w:t>
      </w:r>
      <w:r>
        <w:rPr>
          <w:lang w:eastAsia="zh-CN"/>
        </w:rPr>
        <w:t>MN</w:t>
      </w:r>
      <w:r>
        <w:rPr>
          <w:lang w:eastAsia="zh-CN"/>
        </w:rPr>
        <w:t>的发展贡献最大的是</w:t>
      </w:r>
      <w:r>
        <w:rPr>
          <w:lang w:eastAsia="zh-CN"/>
        </w:rPr>
        <w:t>Global Natural Products Society</w:t>
      </w:r>
      <w:r>
        <w:rPr>
          <w:lang w:eastAsia="zh-CN"/>
        </w:rPr>
        <w:t>（</w:t>
      </w:r>
      <w:r>
        <w:rPr>
          <w:lang w:eastAsia="zh-CN"/>
        </w:rPr>
        <w:t>GNPS</w:t>
      </w:r>
      <w:r>
        <w:rPr>
          <w:lang w:eastAsia="zh-CN"/>
        </w:rPr>
        <w:t>）</w:t>
      </w:r>
      <w:r>
        <w:rPr>
          <w:vertAlign w:val="superscript"/>
          <w:lang w:eastAsia="zh-CN"/>
        </w:rPr>
        <w:t>[11]</w:t>
      </w:r>
      <w:r>
        <w:rPr>
          <w:lang w:eastAsia="zh-CN"/>
        </w:rPr>
        <w:t>，它以网络图可视化</w:t>
      </w:r>
      <w:r>
        <w:rPr>
          <w:lang w:eastAsia="zh-CN"/>
        </w:rPr>
        <w:t>MS/MS</w:t>
      </w:r>
      <w:r>
        <w:rPr>
          <w:lang w:eastAsia="zh-CN"/>
        </w:rPr>
        <w:t>光谱这一分析技术为基础，越来越发展成为一个开放的知识库，供全社会组织和分享原始、处理或注释的碎片质谱数据（</w:t>
      </w:r>
      <w:r>
        <w:rPr>
          <w:lang w:eastAsia="zh-CN"/>
        </w:rPr>
        <w:t>MS/MS</w:t>
      </w:r>
      <w:r>
        <w:rPr>
          <w:lang w:eastAsia="zh-CN"/>
        </w:rPr>
        <w:t>）；</w:t>
      </w:r>
      <w:r>
        <w:rPr>
          <w:lang w:eastAsia="zh-CN"/>
        </w:rPr>
        <w:t>GNPS</w:t>
      </w:r>
      <w:r>
        <w:rPr>
          <w:lang w:eastAsia="zh-CN"/>
        </w:rPr>
        <w:t>在数据的整个生命周期（从最初的数据采集</w:t>
      </w:r>
      <w:r>
        <w:rPr>
          <w:lang w:eastAsia="zh-CN"/>
        </w:rPr>
        <w:t>/</w:t>
      </w:r>
      <w:r>
        <w:rPr>
          <w:lang w:eastAsia="zh-CN"/>
        </w:rPr>
        <w:t>分析到发表后）中协助识别和发现。</w:t>
      </w:r>
      <w:r>
        <w:rPr>
          <w:lang w:eastAsia="zh-CN"/>
        </w:rPr>
        <w:t>GNPS</w:t>
      </w:r>
      <w:r>
        <w:rPr>
          <w:lang w:eastAsia="zh-CN"/>
        </w:rPr>
        <w:t>对分子网络的技术提供了最大的支持，从最初的经典分子网络（</w:t>
      </w:r>
      <w:r>
        <w:rPr>
          <w:lang w:eastAsia="zh-CN"/>
        </w:rPr>
        <w:t>Classical Molecular Networking</w:t>
      </w:r>
      <w:r>
        <w:rPr>
          <w:lang w:eastAsia="zh-CN"/>
        </w:rPr>
        <w:t>，</w:t>
      </w:r>
      <w:r>
        <w:rPr>
          <w:lang w:eastAsia="zh-CN"/>
        </w:rPr>
        <w:t>CMN</w:t>
      </w:r>
      <w:r>
        <w:rPr>
          <w:lang w:eastAsia="zh-CN"/>
        </w:rPr>
        <w:t>）</w:t>
      </w:r>
      <w:r>
        <w:rPr>
          <w:vertAlign w:val="superscript"/>
          <w:lang w:eastAsia="zh-CN"/>
        </w:rPr>
        <w:t>[9]</w:t>
      </w:r>
      <w:r>
        <w:rPr>
          <w:lang w:eastAsia="zh-CN"/>
        </w:rPr>
        <w:t>，到后来的基于</w:t>
      </w:r>
      <w:r>
        <w:rPr>
          <w:lang w:eastAsia="zh-CN"/>
        </w:rPr>
        <w:t>Features</w:t>
      </w:r>
      <w:r>
        <w:rPr>
          <w:lang w:eastAsia="zh-CN"/>
        </w:rPr>
        <w:t>的分子网络（</w:t>
      </w:r>
      <w:r>
        <w:rPr>
          <w:lang w:eastAsia="zh-CN"/>
        </w:rPr>
        <w:t>Feature-based Molecular Networking</w:t>
      </w:r>
      <w:r>
        <w:rPr>
          <w:lang w:eastAsia="zh-CN"/>
        </w:rPr>
        <w:t>，</w:t>
      </w:r>
      <w:r>
        <w:rPr>
          <w:lang w:eastAsia="zh-CN"/>
        </w:rPr>
        <w:t>FBMN</w:t>
      </w:r>
      <w:r>
        <w:rPr>
          <w:lang w:eastAsia="zh-CN"/>
        </w:rPr>
        <w:t>）</w:t>
      </w:r>
      <w:r>
        <w:rPr>
          <w:vertAlign w:val="superscript"/>
          <w:lang w:eastAsia="zh-CN"/>
        </w:rPr>
        <w:t>[41]</w:t>
      </w:r>
      <w:r>
        <w:rPr>
          <w:lang w:eastAsia="zh-CN"/>
        </w:rPr>
        <w:t>，还有辅助于分子网络鉴定分析的各类工具，例如用于注释传播的</w:t>
      </w:r>
      <w:r>
        <w:rPr>
          <w:lang w:eastAsia="zh-CN"/>
        </w:rPr>
        <w:t>NAP</w:t>
      </w:r>
      <w:r>
        <w:rPr>
          <w:vertAlign w:val="superscript"/>
          <w:lang w:eastAsia="zh-CN"/>
        </w:rPr>
        <w:t>[42]</w:t>
      </w:r>
      <w:r>
        <w:rPr>
          <w:lang w:eastAsia="zh-CN"/>
        </w:rPr>
        <w:t>，用于提供化学分类学注释的</w:t>
      </w:r>
      <w:r>
        <w:rPr>
          <w:lang w:eastAsia="zh-CN"/>
        </w:rPr>
        <w:t>MolNetEnhancer</w:t>
      </w:r>
      <w:r>
        <w:rPr>
          <w:vertAlign w:val="superscript"/>
          <w:lang w:eastAsia="zh-CN"/>
        </w:rPr>
        <w:t>[43]</w:t>
      </w:r>
      <w:r>
        <w:rPr>
          <w:lang w:eastAsia="zh-CN"/>
        </w:rPr>
        <w:t>等；所有的这些工具都在</w:t>
      </w:r>
      <w:r>
        <w:rPr>
          <w:lang w:eastAsia="zh-CN"/>
        </w:rPr>
        <w:t>GNPS</w:t>
      </w:r>
      <w:r>
        <w:rPr>
          <w:lang w:eastAsia="zh-CN"/>
        </w:rPr>
        <w:t>的网络服务中开放获取（</w:t>
      </w:r>
      <w:hyperlink r:id="rId115" w:tooltip="https://gnps.ucsd.edu/ProteoSAFe/static/gnps-splash.jsp" w:history="1">
        <w:r>
          <w:rPr>
            <w:rStyle w:val="ad"/>
            <w:lang w:eastAsia="zh-CN"/>
          </w:rPr>
          <w:t>https://gnps.ucsd.edu/ProteoSAFe/static/gnps-splash.jsp</w:t>
        </w:r>
      </w:hyperlink>
      <w:r>
        <w:rPr>
          <w:lang w:eastAsia="zh-CN"/>
        </w:rPr>
        <w:t>），并提供了细致入微的说明文档（</w:t>
      </w:r>
      <w:hyperlink r:id="rId116" w:tooltip="https://ccms-ucsd.github.io/GNPSDocumentation" w:history="1">
        <w:r>
          <w:rPr>
            <w:rStyle w:val="ad"/>
            <w:lang w:eastAsia="zh-CN"/>
          </w:rPr>
          <w:t>https://ccms-ucsd.github.io/GNPSDocumentation</w:t>
        </w:r>
      </w:hyperlink>
      <w:r>
        <w:rPr>
          <w:lang w:eastAsia="zh-CN"/>
        </w:rPr>
        <w:t>）。</w:t>
      </w:r>
    </w:p>
    <w:p w:rsidR="00EC5BB5" w:rsidRDefault="00CA0BDE">
      <w:pPr>
        <w:pStyle w:val="a0"/>
        <w:rPr>
          <w:lang w:eastAsia="zh-CN"/>
        </w:rPr>
      </w:pPr>
      <w:r>
        <w:rPr>
          <w:lang w:eastAsia="zh-CN"/>
        </w:rPr>
        <w:t xml:space="preserve">   </w:t>
      </w:r>
      <w:r>
        <w:rPr>
          <w:lang w:eastAsia="zh-CN"/>
        </w:rPr>
        <w:t>可以认为，</w:t>
      </w:r>
      <w:r>
        <w:rPr>
          <w:lang w:eastAsia="zh-CN"/>
        </w:rPr>
        <w:t>GNPS</w:t>
      </w:r>
      <w:r>
        <w:rPr>
          <w:lang w:eastAsia="zh-CN"/>
        </w:rPr>
        <w:t>提供的分子网络技术主要为两类，一种是</w:t>
      </w:r>
      <w:r>
        <w:rPr>
          <w:lang w:eastAsia="zh-CN"/>
        </w:rPr>
        <w:t>CMN</w:t>
      </w:r>
      <w:r>
        <w:rPr>
          <w:lang w:eastAsia="zh-CN"/>
        </w:rPr>
        <w:t>，另一种是</w:t>
      </w:r>
      <w:r>
        <w:rPr>
          <w:lang w:eastAsia="zh-CN"/>
        </w:rPr>
        <w:t>FBMN</w:t>
      </w:r>
      <w:r>
        <w:rPr>
          <w:lang w:eastAsia="zh-CN"/>
        </w:rPr>
        <w:t>，而其他的工具都是对这两种技术的强化工具。</w:t>
      </w:r>
      <w:r>
        <w:rPr>
          <w:lang w:eastAsia="zh-CN"/>
        </w:rPr>
        <w:t>CMN</w:t>
      </w:r>
      <w:r>
        <w:rPr>
          <w:lang w:eastAsia="zh-CN"/>
        </w:rPr>
        <w:t>对用户的操作需求更小，只需要将转化为开源格式的数据（例如将</w:t>
      </w:r>
      <w:r>
        <w:rPr>
          <w:lang w:eastAsia="zh-CN"/>
        </w:rPr>
        <w:t>.raw</w:t>
      </w:r>
      <w:r>
        <w:rPr>
          <w:lang w:eastAsia="zh-CN"/>
        </w:rPr>
        <w:t>转化为</w:t>
      </w:r>
      <w:r>
        <w:rPr>
          <w:lang w:eastAsia="zh-CN"/>
        </w:rPr>
        <w:t>.mzML</w:t>
      </w:r>
      <w:r>
        <w:rPr>
          <w:lang w:eastAsia="zh-CN"/>
        </w:rPr>
        <w:t>格式的数据）上传至</w:t>
      </w:r>
      <w:r>
        <w:rPr>
          <w:lang w:eastAsia="zh-CN"/>
        </w:rPr>
        <w:t>GNPS</w:t>
      </w:r>
      <w:r>
        <w:rPr>
          <w:lang w:eastAsia="zh-CN"/>
        </w:rPr>
        <w:t>的服务器，在较短的时间之后，用户就会收到一封完成分析的邮件；</w:t>
      </w:r>
      <w:r>
        <w:rPr>
          <w:lang w:eastAsia="zh-CN"/>
        </w:rPr>
        <w:t>FBMN</w:t>
      </w:r>
      <w:r>
        <w:rPr>
          <w:lang w:eastAsia="zh-CN"/>
        </w:rPr>
        <w:t>对用户有一定的分析技术需求，它需要结合用户自主进行</w:t>
      </w:r>
      <w:r>
        <w:rPr>
          <w:lang w:eastAsia="zh-CN"/>
        </w:rPr>
        <w:t>Feature Detection</w:t>
      </w:r>
      <w:r>
        <w:rPr>
          <w:lang w:eastAsia="zh-CN"/>
        </w:rPr>
        <w:t>（</w:t>
      </w:r>
      <w:r>
        <w:rPr>
          <w:lang w:eastAsia="zh-CN"/>
        </w:rPr>
        <w:t>FD</w:t>
      </w:r>
      <w:r>
        <w:rPr>
          <w:lang w:eastAsia="zh-CN"/>
        </w:rPr>
        <w:t>）处理后得到的</w:t>
      </w:r>
      <w:r>
        <w:rPr>
          <w:lang w:eastAsia="zh-CN"/>
        </w:rPr>
        <w:t>Features</w:t>
      </w:r>
      <w:r>
        <w:rPr>
          <w:lang w:eastAsia="zh-CN"/>
        </w:rPr>
        <w:t>量化表（</w:t>
      </w:r>
      <w:r>
        <w:rPr>
          <w:lang w:eastAsia="zh-CN"/>
        </w:rPr>
        <w:t>FQT</w:t>
      </w:r>
      <w:r>
        <w:rPr>
          <w:lang w:eastAsia="zh-CN"/>
        </w:rPr>
        <w:t>）和</w:t>
      </w:r>
      <w:r>
        <w:rPr>
          <w:lang w:eastAsia="zh-CN"/>
        </w:rPr>
        <w:t>MS/MS</w:t>
      </w:r>
      <w:r>
        <w:rPr>
          <w:lang w:eastAsia="zh-CN"/>
        </w:rPr>
        <w:t>光谱列表文件（</w:t>
      </w:r>
      <w:r>
        <w:rPr>
          <w:lang w:eastAsia="zh-CN"/>
        </w:rPr>
        <w:t>.mgf</w:t>
      </w:r>
      <w:r>
        <w:rPr>
          <w:lang w:eastAsia="zh-CN"/>
        </w:rPr>
        <w:t>或</w:t>
      </w:r>
      <w:r>
        <w:rPr>
          <w:lang w:eastAsia="zh-CN"/>
        </w:rPr>
        <w:t>.msp</w:t>
      </w:r>
      <w:r>
        <w:rPr>
          <w:lang w:eastAsia="zh-CN"/>
        </w:rPr>
        <w:t>）上传至</w:t>
      </w:r>
      <w:r>
        <w:rPr>
          <w:lang w:eastAsia="zh-CN"/>
        </w:rPr>
        <w:t>GNPS</w:t>
      </w:r>
      <w:r>
        <w:rPr>
          <w:lang w:eastAsia="zh-CN"/>
        </w:rPr>
        <w:t>网络服务器。</w:t>
      </w:r>
      <w:r>
        <w:rPr>
          <w:lang w:eastAsia="zh-CN"/>
        </w:rPr>
        <w:t>CMN</w:t>
      </w:r>
      <w:r>
        <w:rPr>
          <w:lang w:eastAsia="zh-CN"/>
        </w:rPr>
        <w:t>提供自动化的</w:t>
      </w:r>
      <w:r>
        <w:rPr>
          <w:lang w:eastAsia="zh-CN"/>
        </w:rPr>
        <w:t>FD</w:t>
      </w:r>
      <w:r>
        <w:rPr>
          <w:lang w:eastAsia="zh-CN"/>
        </w:rPr>
        <w:t>，但是，正如前文（前言</w:t>
      </w:r>
      <w:r>
        <w:rPr>
          <w:lang w:eastAsia="zh-CN"/>
        </w:rPr>
        <w:t xml:space="preserve"> &gt; 1. </w:t>
      </w:r>
      <w:proofErr w:type="gramStart"/>
      <w:r>
        <w:rPr>
          <w:lang w:eastAsia="zh-CN"/>
        </w:rPr>
        <w:t>非靶向</w:t>
      </w:r>
      <w:proofErr w:type="gramEnd"/>
      <w:r>
        <w:rPr>
          <w:lang w:eastAsia="zh-CN"/>
        </w:rPr>
        <w:t>LC-MS</w:t>
      </w:r>
      <w:r>
        <w:rPr>
          <w:lang w:eastAsia="zh-CN"/>
        </w:rPr>
        <w:t>的</w:t>
      </w:r>
      <w:r>
        <w:rPr>
          <w:lang w:eastAsia="zh-CN"/>
        </w:rPr>
        <w:t xml:space="preserve"> ‘Features’ </w:t>
      </w:r>
      <w:r>
        <w:rPr>
          <w:lang w:eastAsia="zh-CN"/>
        </w:rPr>
        <w:t>检测）提到的，</w:t>
      </w:r>
      <w:r>
        <w:rPr>
          <w:lang w:eastAsia="zh-CN"/>
        </w:rPr>
        <w:t>CMN</w:t>
      </w:r>
      <w:r>
        <w:rPr>
          <w:lang w:eastAsia="zh-CN"/>
        </w:rPr>
        <w:t>集成的</w:t>
      </w:r>
      <w:r>
        <w:rPr>
          <w:lang w:eastAsia="zh-CN"/>
        </w:rPr>
        <w:t>FD</w:t>
      </w:r>
      <w:r>
        <w:rPr>
          <w:lang w:eastAsia="zh-CN"/>
        </w:rPr>
        <w:t>是基于</w:t>
      </w:r>
      <w:r>
        <w:rPr>
          <w:lang w:eastAsia="zh-CN"/>
        </w:rPr>
        <w:t>MS/MS</w:t>
      </w:r>
      <w:r>
        <w:rPr>
          <w:lang w:eastAsia="zh-CN"/>
        </w:rPr>
        <w:t>光谱的</w:t>
      </w:r>
      <w:r>
        <w:rPr>
          <w:lang w:eastAsia="zh-CN"/>
        </w:rPr>
        <w:t>FD</w:t>
      </w:r>
      <w:r>
        <w:rPr>
          <w:lang w:eastAsia="zh-CN"/>
        </w:rPr>
        <w:t>，与峰形无关，它无法区分同分异构体，也无法提供峰面积为源的量化信息；此外，</w:t>
      </w:r>
      <w:r>
        <w:rPr>
          <w:lang w:eastAsia="zh-CN"/>
        </w:rPr>
        <w:t>CMN</w:t>
      </w:r>
      <w:r>
        <w:rPr>
          <w:lang w:eastAsia="zh-CN"/>
        </w:rPr>
        <w:t>的</w:t>
      </w:r>
      <w:r>
        <w:rPr>
          <w:lang w:eastAsia="zh-CN"/>
        </w:rPr>
        <w:t>FD</w:t>
      </w:r>
      <w:r>
        <w:rPr>
          <w:lang w:eastAsia="zh-CN"/>
        </w:rPr>
        <w:t>得到的</w:t>
      </w:r>
      <w:r>
        <w:rPr>
          <w:lang w:eastAsia="zh-CN"/>
        </w:rPr>
        <w:t>Features</w:t>
      </w:r>
      <w:r>
        <w:rPr>
          <w:lang w:eastAsia="zh-CN"/>
        </w:rPr>
        <w:t>的</w:t>
      </w:r>
      <w:r>
        <w:rPr>
          <w:lang w:eastAsia="zh-CN"/>
        </w:rPr>
        <w:t>ID</w:t>
      </w:r>
      <w:r>
        <w:rPr>
          <w:lang w:eastAsia="zh-CN"/>
        </w:rPr>
        <w:t>信息（对</w:t>
      </w:r>
      <w:r>
        <w:rPr>
          <w:lang w:eastAsia="zh-CN"/>
        </w:rPr>
        <w:t>Features</w:t>
      </w:r>
      <w:r>
        <w:rPr>
          <w:lang w:eastAsia="zh-CN"/>
        </w:rPr>
        <w:t>的编号）是服务器自主分配的，可能更难以被用户用于后续的分析中。</w:t>
      </w:r>
      <w:r>
        <w:rPr>
          <w:lang w:eastAsia="zh-CN"/>
        </w:rPr>
        <w:t>FBMN</w:t>
      </w:r>
      <w:r>
        <w:rPr>
          <w:lang w:eastAsia="zh-CN"/>
        </w:rPr>
        <w:t>的前处理是用户在本地自主完成的，关于</w:t>
      </w:r>
      <w:r>
        <w:rPr>
          <w:lang w:eastAsia="zh-CN"/>
        </w:rPr>
        <w:t>ID</w:t>
      </w:r>
      <w:r>
        <w:rPr>
          <w:lang w:eastAsia="zh-CN"/>
        </w:rPr>
        <w:t>的分配也全权在用户手中，用户可以容易地将</w:t>
      </w:r>
      <w:r>
        <w:rPr>
          <w:lang w:eastAsia="zh-CN"/>
        </w:rPr>
        <w:t>FBMN</w:t>
      </w:r>
      <w:r>
        <w:rPr>
          <w:lang w:eastAsia="zh-CN"/>
        </w:rPr>
        <w:t>的分析与其他分析工具相结合（例如，纳入</w:t>
      </w:r>
      <w:r>
        <w:rPr>
          <w:lang w:eastAsia="zh-CN"/>
        </w:rPr>
        <w:t>R</w:t>
      </w:r>
      <w:r>
        <w:rPr>
          <w:lang w:eastAsia="zh-CN"/>
        </w:rPr>
        <w:t>的</w:t>
      </w:r>
      <w:r>
        <w:rPr>
          <w:lang w:eastAsia="zh-CN"/>
        </w:rPr>
        <w:t>BioConductor</w:t>
      </w:r>
      <w:r>
        <w:rPr>
          <w:lang w:eastAsia="zh-CN"/>
        </w:rPr>
        <w:t>提供的生物学分析工作流（</w:t>
      </w:r>
      <w:hyperlink r:id="rId117" w:anchor="___Workflow" w:tooltip="https://bioconductor.org/packages/release/BiocViews.html#___Workflow" w:history="1">
        <w:r>
          <w:rPr>
            <w:rStyle w:val="ad"/>
            <w:lang w:eastAsia="zh-CN"/>
          </w:rPr>
          <w:t>https://bioconductor.org/packages/release/BiocViews.html#___Workflow</w:t>
        </w:r>
      </w:hyperlink>
      <w:r>
        <w:rPr>
          <w:lang w:eastAsia="zh-CN"/>
        </w:rPr>
        <w:t>）），后续关于</w:t>
      </w:r>
      <w:r>
        <w:rPr>
          <w:lang w:eastAsia="zh-CN"/>
        </w:rPr>
        <w:t>GNPS</w:t>
      </w:r>
      <w:r>
        <w:rPr>
          <w:lang w:eastAsia="zh-CN"/>
        </w:rPr>
        <w:t>服务器的任务主要是将处理后的数据构建成分子网络（计算光谱相似性，一般是</w:t>
      </w:r>
      <w:r>
        <w:rPr>
          <w:lang w:eastAsia="zh-CN"/>
        </w:rPr>
        <w:t>Cosine Similarity</w:t>
      </w:r>
      <w:r>
        <w:rPr>
          <w:lang w:eastAsia="zh-CN"/>
        </w:rPr>
        <w:t>），并在参考光谱数据库进行匹配，鉴定化合物。值得细说的是，</w:t>
      </w:r>
      <w:r>
        <w:rPr>
          <w:lang w:eastAsia="zh-CN"/>
        </w:rPr>
        <w:t>FBMN</w:t>
      </w:r>
      <w:r>
        <w:rPr>
          <w:lang w:eastAsia="zh-CN"/>
        </w:rPr>
        <w:t>的前处理并不仅仅是</w:t>
      </w:r>
      <w:r>
        <w:rPr>
          <w:lang w:eastAsia="zh-CN"/>
        </w:rPr>
        <w:t>FD</w:t>
      </w:r>
      <w:r>
        <w:rPr>
          <w:lang w:eastAsia="zh-CN"/>
        </w:rPr>
        <w:t>，包括一个相对完整的质谱数据预处理流程</w:t>
      </w:r>
      <w:r>
        <w:rPr>
          <w:vertAlign w:val="superscript"/>
          <w:lang w:eastAsia="zh-CN"/>
        </w:rPr>
        <w:t>[41]</w:t>
      </w:r>
      <w:r>
        <w:rPr>
          <w:lang w:eastAsia="zh-CN"/>
        </w:rPr>
        <w:t>，以</w:t>
      </w:r>
      <w:r>
        <w:rPr>
          <w:lang w:eastAsia="zh-CN"/>
        </w:rPr>
        <w:t>MZmine</w:t>
      </w:r>
      <w:r>
        <w:rPr>
          <w:lang w:eastAsia="zh-CN"/>
        </w:rPr>
        <w:t>结合的</w:t>
      </w:r>
      <w:r>
        <w:rPr>
          <w:lang w:eastAsia="zh-CN"/>
        </w:rPr>
        <w:t>FBMN</w:t>
      </w:r>
      <w:r>
        <w:rPr>
          <w:lang w:eastAsia="zh-CN"/>
        </w:rPr>
        <w:t>为例子（因为</w:t>
      </w:r>
      <w:r>
        <w:rPr>
          <w:lang w:eastAsia="zh-CN"/>
        </w:rPr>
        <w:t>FBMN</w:t>
      </w:r>
      <w:r>
        <w:rPr>
          <w:lang w:eastAsia="zh-CN"/>
        </w:rPr>
        <w:t>的前处理在本地完成，因此必要的工具需要自主配备和使用，</w:t>
      </w:r>
      <w:r>
        <w:rPr>
          <w:lang w:eastAsia="zh-CN"/>
        </w:rPr>
        <w:t>FBMN</w:t>
      </w:r>
      <w:r>
        <w:rPr>
          <w:lang w:eastAsia="zh-CN"/>
        </w:rPr>
        <w:t>对大多数的流行工具的处理后格式都提供了支持），流程包括：</w:t>
      </w:r>
      <w:r>
        <w:rPr>
          <w:lang w:eastAsia="zh-CN"/>
        </w:rPr>
        <w:t>1</w:t>
      </w:r>
      <w:r>
        <w:rPr>
          <w:lang w:eastAsia="zh-CN"/>
        </w:rPr>
        <w:t>）</w:t>
      </w:r>
      <w:r>
        <w:rPr>
          <w:lang w:eastAsia="zh-CN"/>
        </w:rPr>
        <w:t>Data import</w:t>
      </w:r>
      <w:r>
        <w:rPr>
          <w:lang w:eastAsia="zh-CN"/>
        </w:rPr>
        <w:t>；</w:t>
      </w:r>
      <w:r>
        <w:rPr>
          <w:lang w:eastAsia="zh-CN"/>
        </w:rPr>
        <w:t>2</w:t>
      </w:r>
      <w:r>
        <w:rPr>
          <w:lang w:eastAsia="zh-CN"/>
        </w:rPr>
        <w:t>）</w:t>
      </w:r>
      <w:r>
        <w:rPr>
          <w:lang w:eastAsia="zh-CN"/>
        </w:rPr>
        <w:t>Peak detection</w:t>
      </w:r>
      <w:r>
        <w:rPr>
          <w:lang w:eastAsia="zh-CN"/>
        </w:rPr>
        <w:t>；</w:t>
      </w:r>
      <w:r>
        <w:rPr>
          <w:lang w:eastAsia="zh-CN"/>
        </w:rPr>
        <w:t xml:space="preserve"> 3</w:t>
      </w:r>
      <w:r>
        <w:rPr>
          <w:lang w:eastAsia="zh-CN"/>
        </w:rPr>
        <w:t>）</w:t>
      </w:r>
      <w:r>
        <w:rPr>
          <w:lang w:eastAsia="zh-CN"/>
        </w:rPr>
        <w:t>Chromatogram building</w:t>
      </w:r>
      <w:r>
        <w:rPr>
          <w:lang w:eastAsia="zh-CN"/>
        </w:rPr>
        <w:t>；</w:t>
      </w:r>
      <w:r>
        <w:rPr>
          <w:lang w:eastAsia="zh-CN"/>
        </w:rPr>
        <w:t xml:space="preserve"> 4</w:t>
      </w:r>
      <w:r>
        <w:rPr>
          <w:lang w:eastAsia="zh-CN"/>
        </w:rPr>
        <w:t>）</w:t>
      </w:r>
      <w:r>
        <w:rPr>
          <w:lang w:eastAsia="zh-CN"/>
        </w:rPr>
        <w:lastRenderedPageBreak/>
        <w:t>Chromatogram deconvolution</w:t>
      </w:r>
      <w:r>
        <w:rPr>
          <w:lang w:eastAsia="zh-CN"/>
        </w:rPr>
        <w:t>；</w:t>
      </w:r>
      <w:r>
        <w:rPr>
          <w:lang w:eastAsia="zh-CN"/>
        </w:rPr>
        <w:t xml:space="preserve"> 5</w:t>
      </w:r>
      <w:r>
        <w:rPr>
          <w:lang w:eastAsia="zh-CN"/>
        </w:rPr>
        <w:t>）</w:t>
      </w:r>
      <w:r>
        <w:rPr>
          <w:lang w:eastAsia="zh-CN"/>
        </w:rPr>
        <w:t>Isotope grouping</w:t>
      </w:r>
      <w:r>
        <w:rPr>
          <w:lang w:eastAsia="zh-CN"/>
        </w:rPr>
        <w:t>；</w:t>
      </w:r>
      <w:r>
        <w:rPr>
          <w:lang w:eastAsia="zh-CN"/>
        </w:rPr>
        <w:t>6</w:t>
      </w:r>
      <w:r>
        <w:rPr>
          <w:lang w:eastAsia="zh-CN"/>
        </w:rPr>
        <w:t>）</w:t>
      </w:r>
      <w:r>
        <w:rPr>
          <w:lang w:eastAsia="zh-CN"/>
        </w:rPr>
        <w:t>Feature alignment</w:t>
      </w:r>
      <w:r>
        <w:rPr>
          <w:lang w:eastAsia="zh-CN"/>
        </w:rPr>
        <w:t>；</w:t>
      </w:r>
      <w:r>
        <w:rPr>
          <w:lang w:eastAsia="zh-CN"/>
        </w:rPr>
        <w:t xml:space="preserve"> 7</w:t>
      </w:r>
      <w:r>
        <w:rPr>
          <w:lang w:eastAsia="zh-CN"/>
        </w:rPr>
        <w:t>）</w:t>
      </w:r>
      <w:r>
        <w:rPr>
          <w:lang w:eastAsia="zh-CN"/>
        </w:rPr>
        <w:t>MS row filter</w:t>
      </w:r>
      <w:r>
        <w:rPr>
          <w:lang w:eastAsia="zh-CN"/>
        </w:rPr>
        <w:t>；</w:t>
      </w:r>
      <w:r>
        <w:rPr>
          <w:lang w:eastAsia="zh-CN"/>
        </w:rPr>
        <w:t xml:space="preserve"> 8</w:t>
      </w:r>
      <w:r>
        <w:rPr>
          <w:lang w:eastAsia="zh-CN"/>
        </w:rPr>
        <w:t>）</w:t>
      </w:r>
      <w:r>
        <w:rPr>
          <w:lang w:eastAsia="zh-CN"/>
        </w:rPr>
        <w:t>Isotope filter</w:t>
      </w:r>
      <w:r>
        <w:rPr>
          <w:lang w:eastAsia="zh-CN"/>
        </w:rPr>
        <w:t>；</w:t>
      </w:r>
      <w:r>
        <w:rPr>
          <w:lang w:eastAsia="zh-CN"/>
        </w:rPr>
        <w:t>9</w:t>
      </w:r>
      <w:r>
        <w:rPr>
          <w:lang w:eastAsia="zh-CN"/>
        </w:rPr>
        <w:t>）</w:t>
      </w:r>
      <w:r>
        <w:rPr>
          <w:lang w:eastAsia="zh-CN"/>
        </w:rPr>
        <w:t>Gap filling</w:t>
      </w:r>
      <w:r>
        <w:rPr>
          <w:lang w:eastAsia="zh-CN"/>
        </w:rPr>
        <w:t>；</w:t>
      </w:r>
      <w:r>
        <w:rPr>
          <w:lang w:eastAsia="zh-CN"/>
        </w:rPr>
        <w:t>10</w:t>
      </w:r>
      <w:r>
        <w:rPr>
          <w:lang w:eastAsia="zh-CN"/>
        </w:rPr>
        <w:t>）</w:t>
      </w:r>
      <w:r>
        <w:rPr>
          <w:lang w:eastAsia="zh-CN"/>
        </w:rPr>
        <w:t>Normalization</w:t>
      </w:r>
      <w:r>
        <w:rPr>
          <w:lang w:eastAsia="zh-CN"/>
        </w:rPr>
        <w:t>；</w:t>
      </w:r>
      <w:r>
        <w:rPr>
          <w:lang w:eastAsia="zh-CN"/>
        </w:rPr>
        <w:t>11</w:t>
      </w:r>
      <w:r>
        <w:rPr>
          <w:lang w:eastAsia="zh-CN"/>
        </w:rPr>
        <w:t>）</w:t>
      </w:r>
      <w:r>
        <w:rPr>
          <w:lang w:eastAsia="zh-CN"/>
        </w:rPr>
        <w:t>Manual validation</w:t>
      </w:r>
      <w:r>
        <w:rPr>
          <w:lang w:eastAsia="zh-CN"/>
        </w:rPr>
        <w:t>；</w:t>
      </w:r>
      <w:r>
        <w:rPr>
          <w:lang w:eastAsia="zh-CN"/>
        </w:rPr>
        <w:t>2</w:t>
      </w:r>
      <w:r>
        <w:rPr>
          <w:lang w:eastAsia="zh-CN"/>
        </w:rPr>
        <w:t>）</w:t>
      </w:r>
      <w:r>
        <w:rPr>
          <w:lang w:eastAsia="zh-CN"/>
        </w:rPr>
        <w:t>Features set export</w:t>
      </w:r>
      <w:r>
        <w:rPr>
          <w:lang w:eastAsia="zh-CN"/>
        </w:rPr>
        <w:t>。（</w:t>
      </w:r>
      <w:hyperlink r:id="rId118" w:tooltip="https://ccms-ucsd.github.io/GNPSDocumentation/featurebasedmolecularnetworking-with-mzmine2" w:history="1">
        <w:r>
          <w:rPr>
            <w:rStyle w:val="ad"/>
            <w:lang w:eastAsia="zh-CN"/>
          </w:rPr>
          <w:t>https://ccms-ucsd.github.io/GNPSDocumentation/featurebasedmolecularnetworking-with-mzmine2</w:t>
        </w:r>
      </w:hyperlink>
      <w:r>
        <w:rPr>
          <w:lang w:eastAsia="zh-CN"/>
        </w:rPr>
        <w:t>）。流程具有一定的自主性，可以减少或添加处理步骤，以适应对象数据的特性；在这方面，像</w:t>
      </w:r>
      <w:r>
        <w:rPr>
          <w:lang w:eastAsia="zh-CN"/>
        </w:rPr>
        <w:t>MZmine</w:t>
      </w:r>
      <w:r>
        <w:rPr>
          <w:lang w:eastAsia="zh-CN"/>
        </w:rPr>
        <w:t>或</w:t>
      </w:r>
      <w:r>
        <w:rPr>
          <w:lang w:eastAsia="zh-CN"/>
        </w:rPr>
        <w:t>XCMS</w:t>
      </w:r>
      <w:r>
        <w:rPr>
          <w:lang w:eastAsia="zh-CN"/>
        </w:rPr>
        <w:t>这类工具提供了更灵活的选择</w:t>
      </w:r>
      <w:r>
        <w:rPr>
          <w:vertAlign w:val="superscript"/>
          <w:lang w:eastAsia="zh-CN"/>
        </w:rPr>
        <w:t>[44,3]</w:t>
      </w:r>
      <w:r>
        <w:rPr>
          <w:lang w:eastAsia="zh-CN"/>
        </w:rPr>
        <w:t>，但是相对而言，它们对使用者有着更高的技术要求。</w:t>
      </w:r>
      <w:bookmarkEnd w:id="264"/>
      <w:bookmarkEnd w:id="272"/>
    </w:p>
    <w:p w:rsidR="00EC5BB5" w:rsidRDefault="00CA0BDE">
      <w:pPr>
        <w:pStyle w:val="1"/>
        <w:rPr>
          <w:lang w:eastAsia="zh-CN"/>
        </w:rPr>
      </w:pPr>
      <w:bookmarkStart w:id="273" w:name="_Toc84"/>
      <w:bookmarkStart w:id="274" w:name="小结"/>
      <w:r>
        <w:rPr>
          <w:lang w:eastAsia="zh-CN"/>
        </w:rPr>
        <w:t>小结</w:t>
      </w:r>
      <w:bookmarkEnd w:id="273"/>
    </w:p>
    <w:p w:rsidR="00EC5BB5" w:rsidRDefault="00CA0BDE">
      <w:pPr>
        <w:pStyle w:val="FirstParagraph0"/>
        <w:rPr>
          <w:lang w:eastAsia="zh-CN"/>
        </w:rPr>
      </w:pPr>
      <w:r>
        <w:rPr>
          <w:lang w:eastAsia="zh-CN"/>
        </w:rPr>
        <w:t xml:space="preserve">   </w:t>
      </w:r>
      <w:proofErr w:type="gramStart"/>
      <w:r>
        <w:rPr>
          <w:lang w:eastAsia="zh-CN"/>
        </w:rPr>
        <w:t>非靶向</w:t>
      </w:r>
      <w:proofErr w:type="gramEnd"/>
      <w:r>
        <w:rPr>
          <w:lang w:eastAsia="zh-CN"/>
        </w:rPr>
        <w:t>LC-MS/MS</w:t>
      </w:r>
      <w:r>
        <w:rPr>
          <w:lang w:eastAsia="zh-CN"/>
        </w:rPr>
        <w:t>的应用是前沿学科和尖端技术</w:t>
      </w:r>
      <w:proofErr w:type="gramStart"/>
      <w:r>
        <w:rPr>
          <w:lang w:eastAsia="zh-CN"/>
        </w:rPr>
        <w:t>融汇</w:t>
      </w:r>
      <w:proofErr w:type="gramEnd"/>
      <w:r>
        <w:rPr>
          <w:lang w:eastAsia="zh-CN"/>
        </w:rPr>
        <w:t>发展的领域，被广泛运用于</w:t>
      </w:r>
      <w:proofErr w:type="gramStart"/>
      <w:r>
        <w:rPr>
          <w:lang w:eastAsia="zh-CN"/>
        </w:rPr>
        <w:t>代谢组</w:t>
      </w:r>
      <w:proofErr w:type="gramEnd"/>
      <w:r>
        <w:rPr>
          <w:lang w:eastAsia="zh-CN"/>
        </w:rPr>
        <w:t>学、天然产物、植物药物等的分析鉴定。本文主要就</w:t>
      </w:r>
      <w:r>
        <w:rPr>
          <w:lang w:eastAsia="zh-CN"/>
        </w:rPr>
        <w:t>LC-MS/MS</w:t>
      </w:r>
      <w:r>
        <w:rPr>
          <w:lang w:eastAsia="zh-CN"/>
        </w:rPr>
        <w:t>在小分子领域鉴定分析的技术做了综述，这方面的技术涉及了</w:t>
      </w:r>
      <w:r>
        <w:rPr>
          <w:lang w:eastAsia="zh-CN"/>
        </w:rPr>
        <w:t>Feature Detection</w:t>
      </w:r>
      <w:r>
        <w:rPr>
          <w:lang w:eastAsia="zh-CN"/>
        </w:rPr>
        <w:t>，</w:t>
      </w:r>
      <w:r>
        <w:rPr>
          <w:lang w:eastAsia="zh-CN"/>
        </w:rPr>
        <w:t>MS/MS</w:t>
      </w:r>
      <w:r>
        <w:rPr>
          <w:lang w:eastAsia="zh-CN"/>
        </w:rPr>
        <w:t>光谱的鉴定，统计分析和</w:t>
      </w:r>
      <w:r>
        <w:rPr>
          <w:lang w:eastAsia="zh-CN"/>
        </w:rPr>
        <w:t>Feature selection</w:t>
      </w:r>
      <w:r>
        <w:rPr>
          <w:lang w:eastAsia="zh-CN"/>
        </w:rPr>
        <w:t>，还有用于可视化分析的分子网络等。在非靶向</w:t>
      </w:r>
      <w:r>
        <w:rPr>
          <w:lang w:eastAsia="zh-CN"/>
        </w:rPr>
        <w:t>LC-MS/MS</w:t>
      </w:r>
      <w:r>
        <w:rPr>
          <w:lang w:eastAsia="zh-CN"/>
        </w:rPr>
        <w:t>分析的领域，以机器学习和运用为主要特征的人工智能技术正日趋融合发展，深入到分析的方方面面；在其最大挑战</w:t>
      </w:r>
      <w:r>
        <w:rPr>
          <w:lang w:eastAsia="zh-CN"/>
        </w:rPr>
        <w:t>——MS/MS</w:t>
      </w:r>
      <w:r>
        <w:rPr>
          <w:lang w:eastAsia="zh-CN"/>
        </w:rPr>
        <w:t>光谱的鉴定面前，以</w:t>
      </w:r>
      <w:r>
        <w:rPr>
          <w:lang w:eastAsia="zh-CN"/>
        </w:rPr>
        <w:t>SIRIUS</w:t>
      </w:r>
      <w:r>
        <w:rPr>
          <w:lang w:eastAsia="zh-CN"/>
        </w:rPr>
        <w:t>为代表的鉴定技术正跨出了参考光谱库的藩篱，向着分子结构数据库探索。在未来，</w:t>
      </w:r>
      <w:proofErr w:type="gramStart"/>
      <w:r>
        <w:rPr>
          <w:lang w:eastAsia="zh-CN"/>
        </w:rPr>
        <w:t>非靶向</w:t>
      </w:r>
      <w:proofErr w:type="gramEnd"/>
      <w:r>
        <w:rPr>
          <w:lang w:eastAsia="zh-CN"/>
        </w:rPr>
        <w:t>LC-MS/MS</w:t>
      </w:r>
      <w:r>
        <w:rPr>
          <w:lang w:eastAsia="zh-CN"/>
        </w:rPr>
        <w:t>将越来越与人工智能技术密不可分，并成为分析鉴定未知化合物的重要工具。</w:t>
      </w:r>
      <w:bookmarkEnd w:id="274"/>
    </w:p>
    <w:p w:rsidR="00EC5BB5" w:rsidRDefault="00CA0BDE">
      <w:pPr>
        <w:pStyle w:val="1"/>
      </w:pPr>
      <w:bookmarkStart w:id="275" w:name="_Toc85"/>
      <w:bookmarkStart w:id="276" w:name="bibliography"/>
      <w:r>
        <w:t>参考文献</w:t>
      </w:r>
      <w:bookmarkEnd w:id="275"/>
    </w:p>
    <w:p w:rsidR="00EC5BB5" w:rsidRDefault="00CA0BDE">
      <w:pPr>
        <w:pStyle w:val="21"/>
      </w:pPr>
      <w:bookmarkStart w:id="277" w:name="ref-bai_shape-orientated_2022"/>
      <w:bookmarkStart w:id="278" w:name="refs"/>
      <w:r>
        <w:t xml:space="preserve">[1] </w:t>
      </w:r>
      <w:r>
        <w:tab/>
        <w:t xml:space="preserve">Bai C, Xu S, Tang J, </w:t>
      </w:r>
      <w:r>
        <w:t>等</w:t>
      </w:r>
      <w:r>
        <w:t xml:space="preserve">. </w:t>
      </w:r>
      <w:hyperlink r:id="rId119" w:tooltip="https://doi.org/10.1016/j.chroma.2022.463086" w:history="1">
        <w:r>
          <w:rPr>
            <w:rStyle w:val="ad"/>
          </w:rPr>
          <w:t xml:space="preserve">A </w:t>
        </w:r>
        <w:r>
          <w:rPr>
            <w:rStyle w:val="ad"/>
          </w:rPr>
          <w:t>《</w:t>
        </w:r>
        <w:r>
          <w:rPr>
            <w:rStyle w:val="ad"/>
          </w:rPr>
          <w:t>Shape-Orientated</w:t>
        </w:r>
        <w:r>
          <w:rPr>
            <w:rStyle w:val="ad"/>
          </w:rPr>
          <w:t>》</w:t>
        </w:r>
        <w:r>
          <w:rPr>
            <w:rStyle w:val="ad"/>
          </w:rPr>
          <w:t xml:space="preserve"> Algorithm Employing an Adapted Marr Wavelet and Shape Matching Index Improves the Performance of Continuous Wavelet Transform for Chromatographic Peak Detection and Quantification</w:t>
        </w:r>
      </w:hyperlink>
      <w:r>
        <w:t>[J]. Journal of Chromatography A, 2022, 1673: 463086.</w:t>
      </w:r>
      <w:bookmarkEnd w:id="277"/>
    </w:p>
    <w:p w:rsidR="00EC5BB5" w:rsidRDefault="00CA0BDE">
      <w:pPr>
        <w:pStyle w:val="21"/>
      </w:pPr>
      <w:bookmarkStart w:id="279" w:name="ref-2017f"/>
      <w:r>
        <w:t xml:space="preserve">[2] </w:t>
      </w:r>
      <w:r>
        <w:tab/>
        <w:t xml:space="preserve">Myers O D, Sumner S J, Li S, </w:t>
      </w:r>
      <w:r>
        <w:t>等</w:t>
      </w:r>
      <w:r>
        <w:t xml:space="preserve">. </w:t>
      </w:r>
      <w:hyperlink r:id="rId120" w:tooltip="https://doi.org/gbrjtm" w:history="1">
        <w:r>
          <w:rPr>
            <w:rStyle w:val="ad"/>
          </w:rPr>
          <w:t>One Step Forward for Reducing False Positive and False Negative Compound Identifications from Mass Spectrometry Metabolomics Data: New Algorithms for Constructing Extracted Ion Chromatograms and Detecting Chromatographic Peaks</w:t>
        </w:r>
      </w:hyperlink>
      <w:r>
        <w:t>[J]. Analytical Chemistry, 2017, 89(17): 8696–8703.</w:t>
      </w:r>
      <w:bookmarkEnd w:id="279"/>
    </w:p>
    <w:p w:rsidR="00EC5BB5" w:rsidRDefault="00CA0BDE">
      <w:pPr>
        <w:pStyle w:val="21"/>
      </w:pPr>
      <w:bookmarkStart w:id="280" w:name="ref-2006a"/>
      <w:r>
        <w:t xml:space="preserve">[3] </w:t>
      </w:r>
      <w:r>
        <w:tab/>
        <w:t xml:space="preserve">Smith C A, Want E J, O’Maille G, </w:t>
      </w:r>
      <w:r>
        <w:t>等</w:t>
      </w:r>
      <w:r>
        <w:t xml:space="preserve">. </w:t>
      </w:r>
      <w:hyperlink r:id="rId121" w:tooltip="https://doi.org/b58xrd" w:history="1">
        <w:r>
          <w:rPr>
            <w:rStyle w:val="ad"/>
          </w:rPr>
          <w:t xml:space="preserve">XCMS: Processing Mass Spectrometry Data for Metabolite Profiling Using Nonlinear Peak Alignment, Matching, and </w:t>
        </w:r>
        <w:proofErr w:type="gramStart"/>
        <w:r>
          <w:rPr>
            <w:rStyle w:val="ad"/>
          </w:rPr>
          <w:t>Identification</w:t>
        </w:r>
        <w:proofErr w:type="gramEnd"/>
      </w:hyperlink>
      <w:r>
        <w:t>[J]. Analytical Chemistry, 2006, 78(3): 779–787.</w:t>
      </w:r>
      <w:bookmarkEnd w:id="280"/>
    </w:p>
    <w:p w:rsidR="00EC5BB5" w:rsidRDefault="00CA0BDE">
      <w:pPr>
        <w:pStyle w:val="21"/>
      </w:pPr>
      <w:bookmarkStart w:id="281" w:name="ref-woldegebriel_probabilistic_2015"/>
      <w:r>
        <w:t xml:space="preserve">[4] </w:t>
      </w:r>
      <w:r>
        <w:tab/>
        <w:t xml:space="preserve">Woldegebriel M, Vivó-Truyols G. </w:t>
      </w:r>
      <w:hyperlink r:id="rId122" w:tooltip="https://doi.org/10.1021/acs.analchem.5b01521" w:history="1">
        <w:r>
          <w:rPr>
            <w:rStyle w:val="ad"/>
          </w:rPr>
          <w:t xml:space="preserve">Probabilistic Model for Untargeted Peak Detection in LC-MS Using Bayesian </w:t>
        </w:r>
        <w:proofErr w:type="gramStart"/>
        <w:r>
          <w:rPr>
            <w:rStyle w:val="ad"/>
          </w:rPr>
          <w:t>Statistics</w:t>
        </w:r>
        <w:proofErr w:type="gramEnd"/>
      </w:hyperlink>
      <w:r>
        <w:t>[J]. Analytical Chemistry, 2015, 87(14): 7345–7355.</w:t>
      </w:r>
      <w:bookmarkEnd w:id="281"/>
    </w:p>
    <w:p w:rsidR="00EC5BB5" w:rsidRDefault="00CA0BDE">
      <w:pPr>
        <w:pStyle w:val="21"/>
      </w:pPr>
      <w:bookmarkStart w:id="282" w:name="ref-2010a"/>
      <w:r>
        <w:lastRenderedPageBreak/>
        <w:t xml:space="preserve">[5] </w:t>
      </w:r>
      <w:r>
        <w:tab/>
        <w:t xml:space="preserve">Pluskal T, Castillo S, Villar-Briones A, </w:t>
      </w:r>
      <w:r>
        <w:t>等</w:t>
      </w:r>
      <w:r>
        <w:t xml:space="preserve">. </w:t>
      </w:r>
      <w:hyperlink r:id="rId123" w:tooltip="https://doi.org/bxbwnj" w:history="1">
        <w:r>
          <w:rPr>
            <w:rStyle w:val="ad"/>
          </w:rPr>
          <w:t xml:space="preserve">MZmine 2: Modular Framework for Processing, Visualizing, and Analyzing Mass Spectrometry-Based Molecular Profile </w:t>
        </w:r>
        <w:proofErr w:type="gramStart"/>
        <w:r>
          <w:rPr>
            <w:rStyle w:val="ad"/>
          </w:rPr>
          <w:t>Data</w:t>
        </w:r>
        <w:proofErr w:type="gramEnd"/>
      </w:hyperlink>
      <w:r>
        <w:t>[J]. BMC Bioinformatics, 2010, 11(1): 395.</w:t>
      </w:r>
      <w:bookmarkEnd w:id="282"/>
    </w:p>
    <w:p w:rsidR="00EC5BB5" w:rsidRDefault="00CA0BDE">
      <w:pPr>
        <w:pStyle w:val="21"/>
      </w:pPr>
      <w:bookmarkStart w:id="283" w:name="ref-2016e"/>
      <w:r>
        <w:t xml:space="preserve">[6] </w:t>
      </w:r>
      <w:r>
        <w:tab/>
        <w:t xml:space="preserve">Röst H L, Sachsenberg T, Aiche S, </w:t>
      </w:r>
      <w:r>
        <w:t>等</w:t>
      </w:r>
      <w:r>
        <w:t xml:space="preserve">. </w:t>
      </w:r>
      <w:hyperlink r:id="rId124" w:tooltip="https://doi.org/f82r32" w:history="1">
        <w:r>
          <w:rPr>
            <w:rStyle w:val="ad"/>
          </w:rPr>
          <w:t xml:space="preserve">OpenMS: A Flexible Open-Source Software Platform for Mass Spectrometry Data </w:t>
        </w:r>
        <w:proofErr w:type="gramStart"/>
        <w:r>
          <w:rPr>
            <w:rStyle w:val="ad"/>
          </w:rPr>
          <w:t>Analysis</w:t>
        </w:r>
        <w:proofErr w:type="gramEnd"/>
      </w:hyperlink>
      <w:r>
        <w:t>[J]. Nature Methods, 2016, 13(9): 741–748.</w:t>
      </w:r>
      <w:bookmarkEnd w:id="283"/>
    </w:p>
    <w:p w:rsidR="00EC5BB5" w:rsidRDefault="00CA0BDE">
      <w:pPr>
        <w:pStyle w:val="21"/>
      </w:pPr>
      <w:bookmarkStart w:id="284" w:name="ref-2020p"/>
      <w:r>
        <w:t xml:space="preserve">[7] </w:t>
      </w:r>
      <w:r>
        <w:tab/>
        <w:t xml:space="preserve">Tsugawa H, Ikeda K, Takahashi M, </w:t>
      </w:r>
      <w:r>
        <w:t>等</w:t>
      </w:r>
      <w:r>
        <w:t xml:space="preserve">. </w:t>
      </w:r>
      <w:hyperlink r:id="rId125" w:tooltip="https://doi.org/10.1038/s41587-020-0531-2" w:history="1">
        <w:r>
          <w:rPr>
            <w:rStyle w:val="ad"/>
          </w:rPr>
          <w:t>A Lipidome Atlas in MS-DIAL 4</w:t>
        </w:r>
      </w:hyperlink>
      <w:r>
        <w:t>[J]. Nature Biotechnology, 2020, 38(10): 1159–1163.</w:t>
      </w:r>
      <w:bookmarkEnd w:id="284"/>
    </w:p>
    <w:p w:rsidR="00EC5BB5" w:rsidRDefault="00CA0BDE">
      <w:pPr>
        <w:pStyle w:val="21"/>
      </w:pPr>
      <w:bookmarkStart w:id="285" w:name="ref-melnikov_deep_2020"/>
      <w:r>
        <w:t xml:space="preserve">[8] </w:t>
      </w:r>
      <w:r>
        <w:tab/>
        <w:t xml:space="preserve">Melnikov A D, Tsentalovich Y P, Yanshole V V. </w:t>
      </w:r>
      <w:hyperlink r:id="rId126" w:tooltip="https://doi.org/10.1021/acs.analchem.9b04811" w:history="1">
        <w:r>
          <w:rPr>
            <w:rStyle w:val="ad"/>
          </w:rPr>
          <w:t>Deep Learning for the Precise Peak Detection in High-Resolution LC</w:t>
        </w:r>
      </w:hyperlink>
      <w:r>
        <w:t>[J]. Analytical Chemistry, 2020, 92(1): 588–592.</w:t>
      </w:r>
      <w:bookmarkEnd w:id="285"/>
    </w:p>
    <w:p w:rsidR="00EC5BB5" w:rsidRDefault="00CA0BDE">
      <w:pPr>
        <w:pStyle w:val="21"/>
      </w:pPr>
      <w:bookmarkStart w:id="286" w:name="ref-2012a"/>
      <w:r>
        <w:t xml:space="preserve">[9] </w:t>
      </w:r>
      <w:r>
        <w:tab/>
        <w:t xml:space="preserve">Watrous J, Roach P, Alexandrov T, </w:t>
      </w:r>
      <w:r>
        <w:t>等</w:t>
      </w:r>
      <w:r>
        <w:t xml:space="preserve">. </w:t>
      </w:r>
      <w:hyperlink r:id="rId127" w:tooltip="https://doi.org/10.1073/pnas.1203689109" w:history="1">
        <w:r>
          <w:rPr>
            <w:rStyle w:val="ad"/>
          </w:rPr>
          <w:t xml:space="preserve">Mass Spectral Molecular Networking of Living Microbial </w:t>
        </w:r>
        <w:proofErr w:type="gramStart"/>
        <w:r>
          <w:rPr>
            <w:rStyle w:val="ad"/>
          </w:rPr>
          <w:t>Colonies</w:t>
        </w:r>
        <w:proofErr w:type="gramEnd"/>
      </w:hyperlink>
      <w:r>
        <w:t>[J]. Proceedings of the National Academy of Sciences, 2012, 109(26): E1743–E1752.</w:t>
      </w:r>
      <w:bookmarkEnd w:id="286"/>
    </w:p>
    <w:p w:rsidR="00EC5BB5" w:rsidRDefault="00CA0BDE">
      <w:pPr>
        <w:pStyle w:val="21"/>
      </w:pPr>
      <w:bookmarkStart w:id="287" w:name="ref-duhrkop_sirius_2019"/>
      <w:r>
        <w:t xml:space="preserve">[10] </w:t>
      </w:r>
      <w:r>
        <w:tab/>
        <w:t xml:space="preserve">Dührkop K, Fleischauer M, Ludwig M, </w:t>
      </w:r>
      <w:r>
        <w:t>等</w:t>
      </w:r>
      <w:r>
        <w:t xml:space="preserve">. </w:t>
      </w:r>
      <w:hyperlink r:id="rId128" w:tooltip="https://doi.org/10.1038/s41592-019-0344-8" w:history="1">
        <w:r>
          <w:rPr>
            <w:rStyle w:val="ad"/>
          </w:rPr>
          <w:t xml:space="preserve">SIRIUS 4: A Rapid Tool for Turning Tandem Mass Spectra into Metabolite Structure </w:t>
        </w:r>
        <w:proofErr w:type="gramStart"/>
        <w:r>
          <w:rPr>
            <w:rStyle w:val="ad"/>
          </w:rPr>
          <w:t>Information</w:t>
        </w:r>
        <w:proofErr w:type="gramEnd"/>
      </w:hyperlink>
      <w:r>
        <w:t>[J]. Nature Methods, 2019, 16(4): 299–302.</w:t>
      </w:r>
      <w:bookmarkEnd w:id="287"/>
    </w:p>
    <w:p w:rsidR="00EC5BB5" w:rsidRDefault="00CA0BDE">
      <w:pPr>
        <w:pStyle w:val="21"/>
      </w:pPr>
      <w:bookmarkStart w:id="288" w:name="ref-2016a"/>
      <w:r>
        <w:t xml:space="preserve">[11] </w:t>
      </w:r>
      <w:r>
        <w:tab/>
        <w:t xml:space="preserve">Wang M, Carver J J, Phelan V V, </w:t>
      </w:r>
      <w:r>
        <w:t>等</w:t>
      </w:r>
      <w:r>
        <w:t xml:space="preserve">. </w:t>
      </w:r>
      <w:hyperlink r:id="rId129" w:tooltip="https://doi.org/10.1038/nbt.3597" w:history="1">
        <w:r>
          <w:rPr>
            <w:rStyle w:val="ad"/>
          </w:rPr>
          <w:t>Sharing and Community Curation of Mass Spectrometry Data with Global Natural Products Social Molecular Networking</w:t>
        </w:r>
      </w:hyperlink>
      <w:r>
        <w:t>[J]. Nature Biotechnology, 2016, 34(8): 828–837.</w:t>
      </w:r>
      <w:bookmarkEnd w:id="288"/>
    </w:p>
    <w:p w:rsidR="00EC5BB5" w:rsidRDefault="00CA0BDE">
      <w:pPr>
        <w:pStyle w:val="21"/>
      </w:pPr>
      <w:bookmarkStart w:id="289" w:name="ref-2017ap"/>
      <w:r>
        <w:t xml:space="preserve">[12] </w:t>
      </w:r>
      <w:r>
        <w:tab/>
        <w:t xml:space="preserve">Wang Y, Wang X, Zeng X. </w:t>
      </w:r>
      <w:hyperlink r:id="rId130" w:tooltip="https://doi.org/10.1007/s11306-017-1258-z" w:history="1">
        <w:r>
          <w:rPr>
            <w:rStyle w:val="ad"/>
          </w:rPr>
          <w:t xml:space="preserve">MIDAS-G: A Computational Platform for Investigating Fragmentation Rules of Tandem Mass Spectrometry in </w:t>
        </w:r>
        <w:proofErr w:type="gramStart"/>
        <w:r>
          <w:rPr>
            <w:rStyle w:val="ad"/>
          </w:rPr>
          <w:t>Metabolomics</w:t>
        </w:r>
        <w:proofErr w:type="gramEnd"/>
      </w:hyperlink>
      <w:r>
        <w:t>[J]. Metabolomics, 2017, 13(10): 116.</w:t>
      </w:r>
      <w:bookmarkEnd w:id="289"/>
    </w:p>
    <w:p w:rsidR="00EC5BB5" w:rsidRDefault="00CA0BDE">
      <w:pPr>
        <w:pStyle w:val="21"/>
      </w:pPr>
      <w:bookmarkStart w:id="290" w:name="ref-2020cn"/>
      <w:r>
        <w:t xml:space="preserve">[13] </w:t>
      </w:r>
      <w:r>
        <w:tab/>
        <w:t xml:space="preserve">Chao A, Al-Ghoul H, McEachran A D, </w:t>
      </w:r>
      <w:r>
        <w:t>等</w:t>
      </w:r>
      <w:r>
        <w:t xml:space="preserve">. </w:t>
      </w:r>
      <w:hyperlink r:id="rId131" w:tooltip="https://doi.org/10.1007/s00216-019-02351-7" w:history="1">
        <w:r>
          <w:rPr>
            <w:rStyle w:val="ad"/>
          </w:rPr>
          <w:t>In Silico MS/MS Spectra for Identifying Unknowns: A Critical Examination Using CFM-ID Algorithms and ENTACT Mixture Samples</w:t>
        </w:r>
      </w:hyperlink>
      <w:r>
        <w:t>[J]. Analytical and Bioanalytical Chemistry, 2020, 412(6): 1303–1315.</w:t>
      </w:r>
      <w:bookmarkEnd w:id="290"/>
    </w:p>
    <w:p w:rsidR="00EC5BB5" w:rsidRDefault="00CA0BDE">
      <w:pPr>
        <w:pStyle w:val="21"/>
      </w:pPr>
      <w:bookmarkStart w:id="291" w:name="ref-2018ax"/>
      <w:r>
        <w:t xml:space="preserve">[14] </w:t>
      </w:r>
      <w:r>
        <w:tab/>
        <w:t xml:space="preserve">da Silva R R, Wang M, Nothias L-F, </w:t>
      </w:r>
      <w:r>
        <w:t>等</w:t>
      </w:r>
      <w:r>
        <w:t xml:space="preserve">. </w:t>
      </w:r>
      <w:hyperlink r:id="rId132" w:tooltip="https://doi.org/10.1371/journal.pcbi.1006089" w:history="1">
        <w:r>
          <w:rPr>
            <w:rStyle w:val="ad"/>
          </w:rPr>
          <w:t>Propagating Annotations of Molecular Networks Using in Silico Fragmentation</w:t>
        </w:r>
      </w:hyperlink>
      <w:r>
        <w:t>[J]. PLoS computational biology, 2018, 14(4): e1006089.</w:t>
      </w:r>
      <w:bookmarkEnd w:id="291"/>
    </w:p>
    <w:p w:rsidR="00EC5BB5" w:rsidRDefault="00CA0BDE">
      <w:pPr>
        <w:pStyle w:val="21"/>
      </w:pPr>
      <w:bookmarkStart w:id="292" w:name="ref-2017aq"/>
      <w:r>
        <w:t xml:space="preserve">[15] </w:t>
      </w:r>
      <w:r>
        <w:tab/>
        <w:t xml:space="preserve">Blaženović I, Kind T, Torbašinović H, </w:t>
      </w:r>
      <w:r>
        <w:t>等</w:t>
      </w:r>
      <w:r>
        <w:t xml:space="preserve">. </w:t>
      </w:r>
      <w:hyperlink r:id="rId133" w:tooltip="https://doi.org/10.1186/s13321-017-0219-x" w:history="1">
        <w:r>
          <w:rPr>
            <w:rStyle w:val="ad"/>
          </w:rPr>
          <w:t>Comprehensive Comparison of in Silico MS/MS Fragmentation Tools of the CASMI Contest: Database Boosting Is Needed to Achieve 93% Accuracy</w:t>
        </w:r>
      </w:hyperlink>
      <w:r>
        <w:t>[J]. Journal of Cheminformatics, 2017, 9(1): 32.</w:t>
      </w:r>
      <w:bookmarkEnd w:id="292"/>
    </w:p>
    <w:p w:rsidR="00EC5BB5" w:rsidRDefault="00CA0BDE">
      <w:pPr>
        <w:pStyle w:val="21"/>
      </w:pPr>
      <w:bookmarkStart w:id="293" w:name="ref-2010c"/>
      <w:r>
        <w:t xml:space="preserve">[16] </w:t>
      </w:r>
      <w:r>
        <w:tab/>
        <w:t xml:space="preserve">Wolf S, Schmidt S, Müller-Hannemann M, </w:t>
      </w:r>
      <w:r>
        <w:t>等</w:t>
      </w:r>
      <w:r>
        <w:t xml:space="preserve">. </w:t>
      </w:r>
      <w:hyperlink r:id="rId134" w:tooltip="https://doi.org/10.1186/1471-2105-11-148" w:history="1">
        <w:r>
          <w:rPr>
            <w:rStyle w:val="ad"/>
          </w:rPr>
          <w:t>In Silico Fragmentation for Computer Assisted Identification of Metabolite Mass Spectra</w:t>
        </w:r>
      </w:hyperlink>
      <w:r>
        <w:t>[J]. BMC Bioinformatics, 2010, 11(1): 148.</w:t>
      </w:r>
      <w:bookmarkEnd w:id="293"/>
    </w:p>
    <w:p w:rsidR="00EC5BB5" w:rsidRDefault="00CA0BDE">
      <w:pPr>
        <w:pStyle w:val="21"/>
      </w:pPr>
      <w:bookmarkStart w:id="294" w:name="ref-2017ar"/>
      <w:r>
        <w:lastRenderedPageBreak/>
        <w:t xml:space="preserve">[17] </w:t>
      </w:r>
      <w:r>
        <w:tab/>
        <w:t xml:space="preserve">Böcker S. </w:t>
      </w:r>
      <w:hyperlink r:id="rId135" w:tooltip="https://doi.org/10.1016/j.cbpa.2016.12.010" w:history="1">
        <w:r>
          <w:rPr>
            <w:rStyle w:val="ad"/>
          </w:rPr>
          <w:t>Searching Molecular Structure Databases Using Tandem MS Data: Are We There Yet?</w:t>
        </w:r>
      </w:hyperlink>
      <w:r>
        <w:t>[J]. Current Opinion in Chemical Biology, 2017, 36: 1–6.</w:t>
      </w:r>
      <w:bookmarkEnd w:id="294"/>
    </w:p>
    <w:p w:rsidR="00EC5BB5" w:rsidRDefault="00CA0BDE">
      <w:pPr>
        <w:pStyle w:val="21"/>
      </w:pPr>
      <w:bookmarkStart w:id="295" w:name="ref-2021cy"/>
      <w:r>
        <w:t xml:space="preserve">[18] </w:t>
      </w:r>
      <w:r>
        <w:tab/>
        <w:t xml:space="preserve">Cao L, Guler M, Tagirdzhanov A, </w:t>
      </w:r>
      <w:r>
        <w:t>等</w:t>
      </w:r>
      <w:r>
        <w:t xml:space="preserve">. </w:t>
      </w:r>
      <w:hyperlink r:id="rId136" w:tooltip="https://doi.org/10.1038/s41467-021-23986-0" w:history="1">
        <w:r>
          <w:rPr>
            <w:rStyle w:val="ad"/>
          </w:rPr>
          <w:t xml:space="preserve">MolDiscovery: Learning Mass Spectrometry Fragmentation of Small </w:t>
        </w:r>
        <w:proofErr w:type="gramStart"/>
        <w:r>
          <w:rPr>
            <w:rStyle w:val="ad"/>
          </w:rPr>
          <w:t>Molecules</w:t>
        </w:r>
        <w:proofErr w:type="gramEnd"/>
      </w:hyperlink>
      <w:r>
        <w:t>[J]. Nature Communications, 2021, 12(1): 3718.</w:t>
      </w:r>
      <w:bookmarkEnd w:id="295"/>
    </w:p>
    <w:p w:rsidR="00EC5BB5" w:rsidRDefault="00CA0BDE">
      <w:pPr>
        <w:pStyle w:val="21"/>
      </w:pPr>
      <w:bookmarkStart w:id="296" w:name="ref-2020co"/>
      <w:r>
        <w:t xml:space="preserve">[19] </w:t>
      </w:r>
      <w:r>
        <w:tab/>
        <w:t xml:space="preserve">Tsugawa H. </w:t>
      </w:r>
      <w:hyperlink r:id="rId137" w:tooltip="https://doi.org/10.1016/B978-0-12-409547-2.14645-1" w:history="1">
        <w:r>
          <w:rPr>
            <w:rStyle w:val="ad"/>
          </w:rPr>
          <w:t xml:space="preserve">Computational MS/MS Fragmentation and Structure Elucidation Using MS-FINDER </w:t>
        </w:r>
        <w:proofErr w:type="gramStart"/>
        <w:r>
          <w:rPr>
            <w:rStyle w:val="ad"/>
          </w:rPr>
          <w:t>Software</w:t>
        </w:r>
        <w:proofErr w:type="gramEnd"/>
      </w:hyperlink>
      <w:r>
        <w:t xml:space="preserve">[A]. </w:t>
      </w:r>
      <w:r>
        <w:t>见</w:t>
      </w:r>
      <w:r>
        <w:t xml:space="preserve">: Comprehensive Natural Products </w:t>
      </w:r>
      <w:proofErr w:type="gramStart"/>
      <w:r>
        <w:t>III[</w:t>
      </w:r>
      <w:proofErr w:type="gramEnd"/>
      <w:r>
        <w:t>M]. Elsevier, 2020: 189–210.</w:t>
      </w:r>
      <w:bookmarkEnd w:id="296"/>
    </w:p>
    <w:p w:rsidR="00EC5BB5" w:rsidRDefault="00CA0BDE">
      <w:pPr>
        <w:pStyle w:val="21"/>
      </w:pPr>
      <w:bookmarkStart w:id="297" w:name="ref-2016am"/>
      <w:r>
        <w:t xml:space="preserve">[20] </w:t>
      </w:r>
      <w:r>
        <w:tab/>
        <w:t xml:space="preserve">Ruttkies C, Schymanski E L, Wolf S, </w:t>
      </w:r>
      <w:r>
        <w:t>等</w:t>
      </w:r>
      <w:r>
        <w:t xml:space="preserve">. </w:t>
      </w:r>
      <w:hyperlink r:id="rId138" w:tooltip="https://doi.org/10.1186/s13321-016-0115-9" w:history="1">
        <w:r>
          <w:rPr>
            <w:rStyle w:val="ad"/>
          </w:rPr>
          <w:t>MetFrag Relaunched: Incorporating Strategies beyond in Silico Fragmentation</w:t>
        </w:r>
      </w:hyperlink>
      <w:r>
        <w:t>[J]. Journal of Cheminformatics, 2016, 8: 3.</w:t>
      </w:r>
      <w:bookmarkEnd w:id="297"/>
    </w:p>
    <w:p w:rsidR="00EC5BB5" w:rsidRDefault="00CA0BDE">
      <w:pPr>
        <w:pStyle w:val="21"/>
      </w:pPr>
      <w:bookmarkStart w:id="298" w:name="ref-duhrkop_searching_2015"/>
      <w:r>
        <w:t xml:space="preserve">[21] </w:t>
      </w:r>
      <w:r>
        <w:tab/>
        <w:t xml:space="preserve">Dührkop K, Shen H, Meusel M, </w:t>
      </w:r>
      <w:r>
        <w:t>等</w:t>
      </w:r>
      <w:r>
        <w:t xml:space="preserve">. </w:t>
      </w:r>
      <w:hyperlink r:id="rId139" w:tooltip="https://doi.org/10.1073/pnas.1509788112" w:history="1">
        <w:r>
          <w:rPr>
            <w:rStyle w:val="ad"/>
          </w:rPr>
          <w:t>Searching Molecular Structure Databases with Tandem Mass Spectra Using CSI:FingerID</w:t>
        </w:r>
      </w:hyperlink>
      <w:r>
        <w:t>[J]. Proceedings of the National Academy of Sciences, 2015, 112(41): 12580–12585.</w:t>
      </w:r>
      <w:bookmarkEnd w:id="298"/>
    </w:p>
    <w:p w:rsidR="00EC5BB5" w:rsidRDefault="00CA0BDE">
      <w:pPr>
        <w:pStyle w:val="21"/>
      </w:pPr>
      <w:bookmarkStart w:id="299" w:name="ref-2019bp"/>
      <w:r>
        <w:t xml:space="preserve">[22] </w:t>
      </w:r>
      <w:r>
        <w:tab/>
        <w:t xml:space="preserve">Shen X, Wang R, Xiong X, </w:t>
      </w:r>
      <w:r>
        <w:t>等</w:t>
      </w:r>
      <w:r>
        <w:t xml:space="preserve">. </w:t>
      </w:r>
      <w:hyperlink r:id="rId140" w:tooltip="https://doi.org/10.1038/s41467-019-09550-x" w:history="1">
        <w:r>
          <w:rPr>
            <w:rStyle w:val="ad"/>
          </w:rPr>
          <w:t>Metabolic Reaction Network-Based Recursive Metabolite Annotation for Untargeted Metabolomics</w:t>
        </w:r>
      </w:hyperlink>
      <w:r>
        <w:t>[J]. Nature Communications, 2019, 10(1): 1516.</w:t>
      </w:r>
      <w:bookmarkEnd w:id="299"/>
    </w:p>
    <w:p w:rsidR="00EC5BB5" w:rsidRDefault="00CA0BDE">
      <w:pPr>
        <w:pStyle w:val="21"/>
      </w:pPr>
      <w:bookmarkStart w:id="300" w:name="ref-2005"/>
      <w:r>
        <w:t xml:space="preserve">[23] </w:t>
      </w:r>
      <w:r>
        <w:tab/>
        <w:t xml:space="preserve">Böcker S, Lipták Z. </w:t>
      </w:r>
      <w:hyperlink r:id="rId141" w:tooltip="https://doi.org/10.1145/1066677.1066715" w:history="1">
        <w:r>
          <w:rPr>
            <w:rStyle w:val="ad"/>
          </w:rPr>
          <w:t xml:space="preserve">Efficient Mass </w:t>
        </w:r>
        <w:proofErr w:type="gramStart"/>
        <w:r>
          <w:rPr>
            <w:rStyle w:val="ad"/>
          </w:rPr>
          <w:t>Decomposition</w:t>
        </w:r>
        <w:proofErr w:type="gramEnd"/>
      </w:hyperlink>
      <w:r>
        <w:t>[A]. Proceedings of the 2005 ACM Symposium on Applied Computing - SAC ’05[C]. Santa Fe, New Mexico: ACM Press, 2005: 151.</w:t>
      </w:r>
      <w:bookmarkEnd w:id="300"/>
    </w:p>
    <w:p w:rsidR="00EC5BB5" w:rsidRDefault="00CA0BDE">
      <w:pPr>
        <w:pStyle w:val="21"/>
      </w:pPr>
      <w:bookmarkStart w:id="301" w:name="ref-2006"/>
      <w:r>
        <w:t xml:space="preserve">[24] </w:t>
      </w:r>
      <w:r>
        <w:tab/>
        <w:t xml:space="preserve">Böcker S, Letzel M C, Lipták Z, </w:t>
      </w:r>
      <w:r>
        <w:t>等</w:t>
      </w:r>
      <w:r>
        <w:t xml:space="preserve">. </w:t>
      </w:r>
      <w:hyperlink r:id="rId142" w:tooltip="https://doi.org/10.1007/11851561_2" w:history="1">
        <w:r>
          <w:rPr>
            <w:rStyle w:val="ad"/>
          </w:rPr>
          <w:t>Decomposing Metabolomic Isotope Patterns</w:t>
        </w:r>
      </w:hyperlink>
      <w:r>
        <w:t xml:space="preserve">[A]. </w:t>
      </w:r>
      <w:r>
        <w:t>见</w:t>
      </w:r>
      <w:r>
        <w:t xml:space="preserve">: D. Hutchison, T. Kanade, J. Kittler, </w:t>
      </w:r>
      <w:r>
        <w:t>等</w:t>
      </w:r>
      <w:r>
        <w:t xml:space="preserve">. Algorithms in </w:t>
      </w:r>
      <w:proofErr w:type="gramStart"/>
      <w:r>
        <w:t>Bioinformatics[</w:t>
      </w:r>
      <w:proofErr w:type="gramEnd"/>
      <w:r>
        <w:t>M]. Berlin, Heidelberg: Springer Berlin Heidelberg, 2006, 4175: 12–23.</w:t>
      </w:r>
      <w:bookmarkEnd w:id="301"/>
    </w:p>
    <w:p w:rsidR="00EC5BB5" w:rsidRDefault="00CA0BDE">
      <w:pPr>
        <w:pStyle w:val="21"/>
      </w:pPr>
      <w:bookmarkStart w:id="302" w:name="ref-bocker_sirius_2009"/>
      <w:r>
        <w:t xml:space="preserve">[25] </w:t>
      </w:r>
      <w:r>
        <w:tab/>
        <w:t xml:space="preserve">Böcker S, Letzel M C, Lipták Z, </w:t>
      </w:r>
      <w:r>
        <w:t>等</w:t>
      </w:r>
      <w:r>
        <w:t xml:space="preserve">. </w:t>
      </w:r>
      <w:hyperlink r:id="rId143" w:tooltip="https://doi.org/10.1093/bioinformatics/btn603" w:history="1">
        <w:r>
          <w:rPr>
            <w:rStyle w:val="ad"/>
          </w:rPr>
          <w:t xml:space="preserve">SIRIUS: Decomposing Isotope Patterns for Metabolite </w:t>
        </w:r>
        <w:proofErr w:type="gramStart"/>
        <w:r>
          <w:rPr>
            <w:rStyle w:val="ad"/>
          </w:rPr>
          <w:t>Identification</w:t>
        </w:r>
        <w:proofErr w:type="gramEnd"/>
      </w:hyperlink>
      <w:r>
        <w:t>[J]. Bioinformatics, 2009, 25(2): 218–224.</w:t>
      </w:r>
      <w:bookmarkEnd w:id="302"/>
    </w:p>
    <w:p w:rsidR="00EC5BB5" w:rsidRDefault="00CA0BDE">
      <w:pPr>
        <w:pStyle w:val="21"/>
      </w:pPr>
      <w:bookmarkStart w:id="303" w:name="ref-2011"/>
      <w:r>
        <w:t xml:space="preserve">[26] </w:t>
      </w:r>
      <w:r>
        <w:tab/>
        <w:t xml:space="preserve">Rasche F, Svatoš A, Maddula R K, </w:t>
      </w:r>
      <w:r>
        <w:t>等</w:t>
      </w:r>
      <w:r>
        <w:t xml:space="preserve">. </w:t>
      </w:r>
      <w:hyperlink r:id="rId144" w:tooltip="https://doi.org/10.1021/ac101825k" w:history="1">
        <w:r>
          <w:rPr>
            <w:rStyle w:val="ad"/>
          </w:rPr>
          <w:t>Computing Fragmentation Trees from Tandem Mass Spectrometry Data</w:t>
        </w:r>
      </w:hyperlink>
      <w:r>
        <w:t>[J]. Analytical Chemistry, 2011, 83(4): 1243–1251.</w:t>
      </w:r>
      <w:bookmarkEnd w:id="303"/>
    </w:p>
    <w:p w:rsidR="00EC5BB5" w:rsidRDefault="00CA0BDE">
      <w:pPr>
        <w:pStyle w:val="21"/>
      </w:pPr>
      <w:bookmarkStart w:id="304" w:name="ref-2012b"/>
      <w:r>
        <w:t xml:space="preserve">[27] </w:t>
      </w:r>
      <w:r>
        <w:tab/>
        <w:t xml:space="preserve">Rasche F, Scheubert K, Hufsky F, </w:t>
      </w:r>
      <w:r>
        <w:t>等</w:t>
      </w:r>
      <w:r>
        <w:t xml:space="preserve">. </w:t>
      </w:r>
      <w:hyperlink r:id="rId145" w:tooltip="https://doi.org/gntcfj" w:history="1">
        <w:r>
          <w:rPr>
            <w:rStyle w:val="ad"/>
          </w:rPr>
          <w:t xml:space="preserve">Identifying the Unknowns by Aligning Fragmentation </w:t>
        </w:r>
        <w:proofErr w:type="gramStart"/>
        <w:r>
          <w:rPr>
            <w:rStyle w:val="ad"/>
          </w:rPr>
          <w:t>Trees</w:t>
        </w:r>
        <w:proofErr w:type="gramEnd"/>
      </w:hyperlink>
      <w:r>
        <w:t>[J]. Analytical Chemistry, 2012, 84(7): 3417–3426.</w:t>
      </w:r>
      <w:bookmarkEnd w:id="304"/>
    </w:p>
    <w:p w:rsidR="00EC5BB5" w:rsidRDefault="00CA0BDE">
      <w:pPr>
        <w:pStyle w:val="21"/>
      </w:pPr>
      <w:bookmarkStart w:id="305" w:name="ref-2013a"/>
      <w:r>
        <w:t xml:space="preserve">[28] </w:t>
      </w:r>
      <w:r>
        <w:tab/>
        <w:t xml:space="preserve">Dührkop K, Ludwig M, Meusel M, </w:t>
      </w:r>
      <w:r>
        <w:t>等</w:t>
      </w:r>
      <w:r>
        <w:t xml:space="preserve">. </w:t>
      </w:r>
      <w:hyperlink r:id="rId146" w:tooltip="https://doi.org/10.1007/978-3-642-40453-5_5" w:history="1">
        <w:r>
          <w:rPr>
            <w:rStyle w:val="ad"/>
          </w:rPr>
          <w:t xml:space="preserve">Faster Mass </w:t>
        </w:r>
        <w:proofErr w:type="gramStart"/>
        <w:r>
          <w:rPr>
            <w:rStyle w:val="ad"/>
          </w:rPr>
          <w:t>Decomposition</w:t>
        </w:r>
        <w:proofErr w:type="gramEnd"/>
      </w:hyperlink>
      <w:r>
        <w:t xml:space="preserve">[A]. </w:t>
      </w:r>
      <w:r>
        <w:t>见</w:t>
      </w:r>
      <w:r>
        <w:t xml:space="preserve">: D. Hutchison, T. Kanade, J. Kittler, </w:t>
      </w:r>
      <w:r>
        <w:t>等</w:t>
      </w:r>
      <w:r>
        <w:t xml:space="preserve">. Algorithms in </w:t>
      </w:r>
      <w:proofErr w:type="gramStart"/>
      <w:r>
        <w:t>Bioinformatics[</w:t>
      </w:r>
      <w:proofErr w:type="gramEnd"/>
      <w:r>
        <w:t>M]. Berlin, Heidelberg: Springer Berlin Heidelberg, 2013, 8126: 45–58.</w:t>
      </w:r>
      <w:bookmarkEnd w:id="305"/>
    </w:p>
    <w:p w:rsidR="00EC5BB5" w:rsidRDefault="00CA0BDE">
      <w:pPr>
        <w:pStyle w:val="21"/>
      </w:pPr>
      <w:bookmarkStart w:id="306" w:name="ref-2015"/>
      <w:r>
        <w:t xml:space="preserve">[29] </w:t>
      </w:r>
      <w:r>
        <w:tab/>
        <w:t xml:space="preserve">Dührkop K, Böcker S. </w:t>
      </w:r>
      <w:hyperlink r:id="rId147" w:tooltip="https://doi.org/10.1007/978-3-319-16706-0_10" w:history="1">
        <w:r>
          <w:rPr>
            <w:rStyle w:val="ad"/>
          </w:rPr>
          <w:t xml:space="preserve">Fragmentation Trees </w:t>
        </w:r>
        <w:proofErr w:type="gramStart"/>
        <w:r>
          <w:rPr>
            <w:rStyle w:val="ad"/>
          </w:rPr>
          <w:t>Reloaded</w:t>
        </w:r>
        <w:proofErr w:type="gramEnd"/>
      </w:hyperlink>
      <w:r>
        <w:t xml:space="preserve">[A]. </w:t>
      </w:r>
      <w:r>
        <w:t>见</w:t>
      </w:r>
      <w:r>
        <w:t xml:space="preserve">: T.M. Przytycka. Research in Computational Molecular </w:t>
      </w:r>
      <w:proofErr w:type="gramStart"/>
      <w:r>
        <w:t>Biology[</w:t>
      </w:r>
      <w:proofErr w:type="gramEnd"/>
      <w:r>
        <w:t>M]. Cham: Springer International Publishing, 2015, 9029: 65–79.</w:t>
      </w:r>
      <w:bookmarkEnd w:id="306"/>
    </w:p>
    <w:p w:rsidR="00EC5BB5" w:rsidRDefault="00CA0BDE">
      <w:pPr>
        <w:pStyle w:val="21"/>
      </w:pPr>
      <w:bookmarkStart w:id="307" w:name="ref-2017"/>
      <w:r>
        <w:lastRenderedPageBreak/>
        <w:t xml:space="preserve">[30] </w:t>
      </w:r>
      <w:r>
        <w:tab/>
        <w:t xml:space="preserve">Scheubert K, Hufsky F, Petras D, </w:t>
      </w:r>
      <w:r>
        <w:t>等</w:t>
      </w:r>
      <w:r>
        <w:t xml:space="preserve">. </w:t>
      </w:r>
      <w:hyperlink r:id="rId148" w:tooltip="https://doi.org/10.1038/s41467-017-01318-5" w:history="1">
        <w:r>
          <w:rPr>
            <w:rStyle w:val="ad"/>
          </w:rPr>
          <w:t>Significance Estimation for Large Scale Metabolomics Annotations by Spectral Matching</w:t>
        </w:r>
      </w:hyperlink>
      <w:r>
        <w:t>[J]. Nature Communications, 2017, 8(1): 1494.</w:t>
      </w:r>
      <w:bookmarkEnd w:id="307"/>
    </w:p>
    <w:p w:rsidR="00EC5BB5" w:rsidRDefault="00CA0BDE">
      <w:pPr>
        <w:pStyle w:val="21"/>
      </w:pPr>
      <w:bookmarkStart w:id="308" w:name="ref-2021c"/>
      <w:r>
        <w:t xml:space="preserve">[31] </w:t>
      </w:r>
      <w:r>
        <w:tab/>
        <w:t xml:space="preserve">Hoffmann M A, Nothias L-F, Ludwig M, </w:t>
      </w:r>
      <w:r>
        <w:t>等</w:t>
      </w:r>
      <w:r>
        <w:t xml:space="preserve">. </w:t>
      </w:r>
      <w:hyperlink r:id="rId149" w:tooltip="https://doi.org/10.1101/2021.03.18.435634" w:history="1">
        <w:r>
          <w:rPr>
            <w:rStyle w:val="ad"/>
          </w:rPr>
          <w:t>Assigning Confidence to Structural Annotations from Mass Spectra with COSMIC</w:t>
        </w:r>
      </w:hyperlink>
      <w:r>
        <w:t xml:space="preserve">[R]. </w:t>
      </w:r>
      <w:proofErr w:type="gramStart"/>
      <w:r>
        <w:t>Bioinformatics, 2021.</w:t>
      </w:r>
      <w:bookmarkEnd w:id="308"/>
      <w:proofErr w:type="gramEnd"/>
    </w:p>
    <w:p w:rsidR="00EC5BB5" w:rsidRDefault="00CA0BDE">
      <w:pPr>
        <w:pStyle w:val="21"/>
      </w:pPr>
      <w:bookmarkStart w:id="309" w:name="ref-2020"/>
      <w:r>
        <w:t xml:space="preserve">[32] </w:t>
      </w:r>
      <w:r>
        <w:tab/>
        <w:t xml:space="preserve">Ludwig M, Fleischauer M, Dührkop K, </w:t>
      </w:r>
      <w:r>
        <w:t>等</w:t>
      </w:r>
      <w:r>
        <w:t xml:space="preserve">. </w:t>
      </w:r>
      <w:hyperlink r:id="rId150" w:tooltip="https://doi.org/10.1007/978-1-0716-0239-3_11" w:history="1">
        <w:r>
          <w:rPr>
            <w:rStyle w:val="ad"/>
          </w:rPr>
          <w:t>De Novo Molecular Formula Annotation and Structure Elucidation Using SIRIUS 4</w:t>
        </w:r>
      </w:hyperlink>
      <w:r>
        <w:t xml:space="preserve">[A]. </w:t>
      </w:r>
      <w:r>
        <w:t>见</w:t>
      </w:r>
      <w:r>
        <w:t xml:space="preserve">: S. Li. Computational Methods and Data Analysis for </w:t>
      </w:r>
      <w:proofErr w:type="gramStart"/>
      <w:r>
        <w:t>Metabolomics[</w:t>
      </w:r>
      <w:proofErr w:type="gramEnd"/>
      <w:r>
        <w:t>M]. New York, NY: Springer US, 2020, 2104: 185–207.</w:t>
      </w:r>
      <w:bookmarkEnd w:id="309"/>
    </w:p>
    <w:p w:rsidR="00EC5BB5" w:rsidRDefault="00CA0BDE">
      <w:pPr>
        <w:pStyle w:val="21"/>
      </w:pPr>
      <w:bookmarkStart w:id="310" w:name="ref-ludwig_database-independent_2020"/>
      <w:r>
        <w:t xml:space="preserve">[33] </w:t>
      </w:r>
      <w:r>
        <w:tab/>
        <w:t xml:space="preserve">Ludwig M, Nothias L-F, Dührkop K, </w:t>
      </w:r>
      <w:r>
        <w:t>等</w:t>
      </w:r>
      <w:r>
        <w:t xml:space="preserve">. </w:t>
      </w:r>
      <w:hyperlink r:id="rId151" w:tooltip="https://doi.org/10.1038/s42256-020-00234-6" w:history="1">
        <w:r>
          <w:rPr>
            <w:rStyle w:val="ad"/>
          </w:rPr>
          <w:t>Database-Independent Molecular Formula Annotation Using Gibbs Sampling through ZODIAC</w:t>
        </w:r>
      </w:hyperlink>
      <w:r>
        <w:t>[J]. Nature Machine Intelligence, 2020, 2(10): 629–641.</w:t>
      </w:r>
      <w:bookmarkEnd w:id="310"/>
    </w:p>
    <w:p w:rsidR="00EC5BB5" w:rsidRDefault="00CA0BDE">
      <w:pPr>
        <w:pStyle w:val="21"/>
      </w:pPr>
      <w:bookmarkStart w:id="311" w:name="ref-duhrkop_systematic_2021"/>
      <w:r>
        <w:t xml:space="preserve">[34] </w:t>
      </w:r>
      <w:r>
        <w:tab/>
        <w:t xml:space="preserve">Dührkop K, Nothias L-F, Fleischauer M, </w:t>
      </w:r>
      <w:r>
        <w:t>等</w:t>
      </w:r>
      <w:r>
        <w:t xml:space="preserve">. </w:t>
      </w:r>
      <w:hyperlink r:id="rId152" w:tooltip="https://doi.org/10.1038/s41587-020-0740-8" w:history="1">
        <w:r>
          <w:rPr>
            <w:rStyle w:val="ad"/>
          </w:rPr>
          <w:t>Systematic Classification of Unknown Metabolites Using High-Resolution Fragmentation Mass Spectra</w:t>
        </w:r>
      </w:hyperlink>
      <w:r>
        <w:t>[J]. Nature Biotechnology, 2021, 39(4): 462–471.</w:t>
      </w:r>
      <w:bookmarkEnd w:id="311"/>
    </w:p>
    <w:p w:rsidR="00EC5BB5" w:rsidRDefault="00CA0BDE">
      <w:pPr>
        <w:pStyle w:val="21"/>
      </w:pPr>
      <w:bookmarkStart w:id="312" w:name="ref-2021"/>
      <w:r>
        <w:t xml:space="preserve">[35] </w:t>
      </w:r>
      <w:r>
        <w:tab/>
        <w:t xml:space="preserve">Hoffmann M A, Nothias L-F, Ludwig M, </w:t>
      </w:r>
      <w:r>
        <w:t>等</w:t>
      </w:r>
      <w:r>
        <w:t xml:space="preserve">. </w:t>
      </w:r>
      <w:hyperlink r:id="rId153" w:tooltip="https://doi.org/10.1038/s41587-021-01045-9" w:history="1">
        <w:r>
          <w:rPr>
            <w:rStyle w:val="ad"/>
          </w:rPr>
          <w:t>High-Confidence Structural Annotation of Metabolites Absent from Spectral Libraries</w:t>
        </w:r>
      </w:hyperlink>
      <w:r>
        <w:t xml:space="preserve">[J]. </w:t>
      </w:r>
      <w:proofErr w:type="gramStart"/>
      <w:r>
        <w:t>Nature Biotechnology, 2021.</w:t>
      </w:r>
      <w:bookmarkEnd w:id="312"/>
      <w:proofErr w:type="gramEnd"/>
    </w:p>
    <w:p w:rsidR="00EC5BB5" w:rsidRDefault="00CA0BDE">
      <w:pPr>
        <w:pStyle w:val="21"/>
      </w:pPr>
      <w:bookmarkStart w:id="313" w:name="ref-2018az"/>
      <w:r>
        <w:t xml:space="preserve">[36] </w:t>
      </w:r>
      <w:r>
        <w:tab/>
        <w:t xml:space="preserve">Chong J, Soufan O, Li C, </w:t>
      </w:r>
      <w:r>
        <w:t>等</w:t>
      </w:r>
      <w:r>
        <w:t xml:space="preserve">. </w:t>
      </w:r>
      <w:hyperlink r:id="rId154" w:tooltip="https://doi.org/10.1093/nar/gky310" w:history="1">
        <w:r>
          <w:rPr>
            <w:rStyle w:val="ad"/>
          </w:rPr>
          <w:t xml:space="preserve">MetaboAnalyst 4.0: Towards More Transparent and Integrative Metabolomics </w:t>
        </w:r>
        <w:proofErr w:type="gramStart"/>
        <w:r>
          <w:rPr>
            <w:rStyle w:val="ad"/>
          </w:rPr>
          <w:t>Analysis</w:t>
        </w:r>
        <w:proofErr w:type="gramEnd"/>
      </w:hyperlink>
      <w:r>
        <w:t>[J]. Nucleic Acids Research, 2018, 46(W1): W486–W494.</w:t>
      </w:r>
      <w:bookmarkEnd w:id="313"/>
    </w:p>
    <w:p w:rsidR="00EC5BB5" w:rsidRDefault="00CA0BDE">
      <w:pPr>
        <w:pStyle w:val="21"/>
      </w:pPr>
      <w:bookmarkStart w:id="314" w:name="ref-liang_review_2018"/>
      <w:r>
        <w:t xml:space="preserve">[37] </w:t>
      </w:r>
      <w:r>
        <w:tab/>
        <w:t xml:space="preserve">Liang S, Ma A, Yang S, </w:t>
      </w:r>
      <w:r>
        <w:t>等</w:t>
      </w:r>
      <w:r>
        <w:t xml:space="preserve">. </w:t>
      </w:r>
      <w:hyperlink r:id="rId155" w:tooltip="https://doi.org/10.1016/j.csbj.2018.02.005" w:history="1">
        <w:r>
          <w:rPr>
            <w:rStyle w:val="ad"/>
          </w:rPr>
          <w:t>A Review of Matched-pairs Feature Selection Methods for Gene Expression Data Analysis</w:t>
        </w:r>
      </w:hyperlink>
      <w:r>
        <w:t>[J]. Computational and Structural Biotechnology Journal, 2018, 16: 88–97.</w:t>
      </w:r>
      <w:bookmarkEnd w:id="314"/>
    </w:p>
    <w:p w:rsidR="00EC5BB5" w:rsidRDefault="00CA0BDE">
      <w:pPr>
        <w:pStyle w:val="21"/>
      </w:pPr>
      <w:bookmarkStart w:id="315" w:name="ref-2021de"/>
      <w:r>
        <w:t xml:space="preserve">[38] </w:t>
      </w:r>
      <w:r>
        <w:tab/>
        <w:t xml:space="preserve">Sharma A, Lysenko A, Boroevich K A, </w:t>
      </w:r>
      <w:r>
        <w:t>等</w:t>
      </w:r>
      <w:r>
        <w:t xml:space="preserve">. </w:t>
      </w:r>
      <w:hyperlink r:id="rId156" w:tooltip="https://doi.org/10.1093/bib/bbab297" w:history="1">
        <w:r>
          <w:rPr>
            <w:rStyle w:val="ad"/>
          </w:rPr>
          <w:t xml:space="preserve">DeepFeature: Feature Selection in Nonimage Data Using Convolutional Neural </w:t>
        </w:r>
        <w:proofErr w:type="gramStart"/>
        <w:r>
          <w:rPr>
            <w:rStyle w:val="ad"/>
          </w:rPr>
          <w:t>Network</w:t>
        </w:r>
        <w:proofErr w:type="gramEnd"/>
      </w:hyperlink>
      <w:r>
        <w:t>[J]. Briefings in Bioinformatics, 2021, 22(6): bbab297.</w:t>
      </w:r>
      <w:bookmarkEnd w:id="315"/>
    </w:p>
    <w:p w:rsidR="00EC5BB5" w:rsidRDefault="00CA0BDE">
      <w:pPr>
        <w:pStyle w:val="21"/>
      </w:pPr>
      <w:bookmarkStart w:id="316" w:name="ref-2021df"/>
      <w:r>
        <w:t xml:space="preserve">[39] </w:t>
      </w:r>
      <w:r>
        <w:tab/>
        <w:t xml:space="preserve">Fu J, Zhang Y, Liu J, </w:t>
      </w:r>
      <w:r>
        <w:t>等</w:t>
      </w:r>
      <w:r>
        <w:t xml:space="preserve">. </w:t>
      </w:r>
      <w:hyperlink r:id="rId157" w:tooltip="https://doi.org/10.1093/bib/bbab138" w:history="1">
        <w:r>
          <w:rPr>
            <w:rStyle w:val="ad"/>
          </w:rPr>
          <w:t xml:space="preserve">Pharmacometabonomics: Data Processing and Statistical </w:t>
        </w:r>
        <w:proofErr w:type="gramStart"/>
        <w:r>
          <w:rPr>
            <w:rStyle w:val="ad"/>
          </w:rPr>
          <w:t>Analysis</w:t>
        </w:r>
        <w:proofErr w:type="gramEnd"/>
      </w:hyperlink>
      <w:r>
        <w:t>[J]. Briefings in Bioinformatics, 2021, 22(5): bbab138.</w:t>
      </w:r>
      <w:bookmarkEnd w:id="316"/>
    </w:p>
    <w:p w:rsidR="00EC5BB5" w:rsidRDefault="00CA0BDE">
      <w:pPr>
        <w:pStyle w:val="21"/>
      </w:pPr>
      <w:bookmarkStart w:id="317" w:name="ref-2017i"/>
      <w:r>
        <w:t xml:space="preserve">[40] </w:t>
      </w:r>
      <w:r>
        <w:tab/>
        <w:t xml:space="preserve">Neumann U, Genze N, Heider D. </w:t>
      </w:r>
      <w:hyperlink r:id="rId158" w:tooltip="https://doi.org/10.1186/s13040-017-0142-8" w:history="1">
        <w:r>
          <w:rPr>
            <w:rStyle w:val="ad"/>
          </w:rPr>
          <w:t>EFS: An Ensemble Feature Selection Tool Implemented as R-package and Web-</w:t>
        </w:r>
        <w:proofErr w:type="gramStart"/>
        <w:r>
          <w:rPr>
            <w:rStyle w:val="ad"/>
          </w:rPr>
          <w:t>Application</w:t>
        </w:r>
        <w:proofErr w:type="gramEnd"/>
      </w:hyperlink>
      <w:r>
        <w:t>[J]. BioData Mining, 2017, 10(1): 21.</w:t>
      </w:r>
      <w:bookmarkEnd w:id="317"/>
    </w:p>
    <w:p w:rsidR="00EC5BB5" w:rsidRDefault="00CA0BDE">
      <w:pPr>
        <w:pStyle w:val="21"/>
      </w:pPr>
      <w:bookmarkStart w:id="318" w:name="ref-nothias_feature-based_2020"/>
      <w:r>
        <w:t xml:space="preserve">[41] </w:t>
      </w:r>
      <w:r>
        <w:tab/>
        <w:t xml:space="preserve">Nothias L-F, Petras D, Schmid R, </w:t>
      </w:r>
      <w:r>
        <w:t>等</w:t>
      </w:r>
      <w:r>
        <w:t xml:space="preserve">. </w:t>
      </w:r>
      <w:hyperlink r:id="rId159" w:tooltip="https://doi.org/10.1038/s41592-020-0933-6" w:history="1">
        <w:r>
          <w:rPr>
            <w:rStyle w:val="ad"/>
          </w:rPr>
          <w:t>Feature-Based Molecular Networking in the GNPS Analysis Environment</w:t>
        </w:r>
      </w:hyperlink>
      <w:r>
        <w:t>[J]. Nature Methods, 2020, 17(9): 905–908.</w:t>
      </w:r>
      <w:bookmarkEnd w:id="318"/>
    </w:p>
    <w:p w:rsidR="00EC5BB5" w:rsidRDefault="00CA0BDE">
      <w:pPr>
        <w:pStyle w:val="21"/>
      </w:pPr>
      <w:bookmarkStart w:id="319" w:name="ref-2018d"/>
      <w:r>
        <w:t xml:space="preserve">[42] </w:t>
      </w:r>
      <w:r>
        <w:tab/>
        <w:t xml:space="preserve">da Silva R R, Wang M, Nothias L-F, </w:t>
      </w:r>
      <w:r>
        <w:t>等</w:t>
      </w:r>
      <w:r>
        <w:t xml:space="preserve">. </w:t>
      </w:r>
      <w:hyperlink r:id="rId160" w:tooltip="https://doi.org/gdc9cj" w:history="1">
        <w:r>
          <w:rPr>
            <w:rStyle w:val="ad"/>
          </w:rPr>
          <w:t>Propagating Annotations of Molecular Networks Using in Silico Fragmentation</w:t>
        </w:r>
      </w:hyperlink>
      <w:r>
        <w:t>[J]. A. Schlessinger. PLOS Computational Biology, 2018, 14(4): e1006089.</w:t>
      </w:r>
      <w:bookmarkEnd w:id="319"/>
    </w:p>
    <w:p w:rsidR="00EC5BB5" w:rsidRDefault="00CA0BDE">
      <w:pPr>
        <w:pStyle w:val="21"/>
      </w:pPr>
      <w:bookmarkStart w:id="320" w:name="ref-2019a"/>
      <w:r>
        <w:lastRenderedPageBreak/>
        <w:t xml:space="preserve">[43] </w:t>
      </w:r>
      <w:r>
        <w:tab/>
        <w:t xml:space="preserve">Ernst M, Kang K B, Caraballo-Rodríguez </w:t>
      </w:r>
      <w:proofErr w:type="gramStart"/>
      <w:r>
        <w:t>A</w:t>
      </w:r>
      <w:proofErr w:type="gramEnd"/>
      <w:r>
        <w:t xml:space="preserve"> M, </w:t>
      </w:r>
      <w:r>
        <w:t>等</w:t>
      </w:r>
      <w:r>
        <w:t xml:space="preserve">. </w:t>
      </w:r>
      <w:hyperlink r:id="rId161" w:tooltip="https://doi.org/10.1101/654459" w:history="1">
        <w:r>
          <w:rPr>
            <w:rStyle w:val="ad"/>
          </w:rPr>
          <w:t>MolNetEnhancer: Enhanced Molecular Networks by Integrating Metabolome Mining and Annotation Tools</w:t>
        </w:r>
      </w:hyperlink>
      <w:r>
        <w:t xml:space="preserve">[R]. </w:t>
      </w:r>
      <w:proofErr w:type="gramStart"/>
      <w:r>
        <w:t>Biochemistry, 2019.</w:t>
      </w:r>
      <w:bookmarkEnd w:id="320"/>
      <w:proofErr w:type="gramEnd"/>
    </w:p>
    <w:p w:rsidR="00EC5BB5" w:rsidRDefault="00CA0BDE">
      <w:pPr>
        <w:pStyle w:val="21"/>
      </w:pPr>
      <w:bookmarkStart w:id="321" w:name="ref-2010"/>
      <w:r>
        <w:t xml:space="preserve">[44] </w:t>
      </w:r>
      <w:r>
        <w:tab/>
        <w:t xml:space="preserve">Pluskal T, Castillo S, Villar-Briones A, </w:t>
      </w:r>
      <w:r>
        <w:t>等</w:t>
      </w:r>
      <w:r>
        <w:t xml:space="preserve">. </w:t>
      </w:r>
      <w:hyperlink r:id="rId162" w:tooltip="https://doi.org/bxbwnj" w:history="1">
        <w:r>
          <w:rPr>
            <w:rStyle w:val="ad"/>
          </w:rPr>
          <w:t xml:space="preserve">MZmine 2: Modular Framework for Processing, Visualizing, and Analyzing Mass Spectrometry-Based Molecular Profile </w:t>
        </w:r>
        <w:proofErr w:type="gramStart"/>
        <w:r>
          <w:rPr>
            <w:rStyle w:val="ad"/>
          </w:rPr>
          <w:t>Data</w:t>
        </w:r>
        <w:proofErr w:type="gramEnd"/>
      </w:hyperlink>
      <w:r>
        <w:t>[J]. BMC Bioinformatics, 2010, 11(1): 395.</w:t>
      </w:r>
      <w:bookmarkEnd w:id="276"/>
      <w:bookmarkEnd w:id="278"/>
      <w:bookmarkEnd w:id="321"/>
    </w:p>
    <w:sectPr w:rsidR="00EC5BB5">
      <w:type w:val="continuous"/>
      <w:pgSz w:w="11906" w:h="16838"/>
      <w:pgMar w:top="1134" w:right="850" w:bottom="1134" w:left="1701" w:header="709" w:footer="709"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dell" w:date="2023-03-20T09:20:00Z" w:initials="d">
    <w:p w:rsidR="00CA0BDE" w:rsidRDefault="00CA0BDE">
      <w:pPr>
        <w:pStyle w:val="af7"/>
        <w:rPr>
          <w:rFonts w:hint="eastAsia"/>
          <w:lang w:eastAsia="zh-CN"/>
        </w:rPr>
      </w:pPr>
      <w:r>
        <w:rPr>
          <w:rStyle w:val="af6"/>
        </w:rPr>
        <w:annotationRef/>
      </w:r>
      <w:r>
        <w:t>这部分内容略少，和发表文章不一样。你需要简绍下代谢组学和植物成分分析目前</w:t>
      </w:r>
      <w:r w:rsidR="00754027">
        <w:t>的分析方法和局限，即为什么要用你的方法去做这两个方向的应用。</w:t>
      </w:r>
    </w:p>
  </w:comment>
  <w:comment w:id="121" w:author="dell" w:date="2023-03-20T09:22:00Z" w:initials="d">
    <w:p w:rsidR="00754027" w:rsidRDefault="00754027">
      <w:pPr>
        <w:pStyle w:val="af7"/>
        <w:rPr>
          <w:rFonts w:hint="eastAsia"/>
          <w:lang w:eastAsia="zh-CN"/>
        </w:rPr>
      </w:pPr>
      <w:r>
        <w:rPr>
          <w:rStyle w:val="af6"/>
        </w:rPr>
        <w:annotationRef/>
      </w:r>
      <w:r>
        <w:rPr>
          <w:lang w:eastAsia="zh-CN"/>
        </w:rPr>
        <w:t>报告评估建议在你的报告里截图</w:t>
      </w:r>
      <w:r>
        <w:rPr>
          <w:rFonts w:hint="eastAsia"/>
          <w:lang w:eastAsia="zh-CN"/>
        </w:rPr>
        <w:t>2-3</w:t>
      </w:r>
      <w:r>
        <w:rPr>
          <w:rFonts w:hint="eastAsia"/>
          <w:lang w:eastAsia="zh-CN"/>
        </w:rPr>
        <w:t>张</w:t>
      </w:r>
      <w:proofErr w:type="gramStart"/>
      <w:r>
        <w:rPr>
          <w:rFonts w:hint="eastAsia"/>
          <w:lang w:eastAsia="zh-CN"/>
        </w:rPr>
        <w:t>做为</w:t>
      </w:r>
      <w:proofErr w:type="gramEnd"/>
      <w:r>
        <w:rPr>
          <w:rFonts w:hint="eastAsia"/>
          <w:lang w:eastAsia="zh-CN"/>
        </w:rPr>
        <w:t>展示的示例</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2307" w:rsidRDefault="00032307">
      <w:pPr>
        <w:spacing w:after="0" w:line="240" w:lineRule="auto"/>
      </w:pPr>
      <w:r>
        <w:separator/>
      </w:r>
    </w:p>
  </w:endnote>
  <w:endnote w:type="continuationSeparator" w:id="0">
    <w:p w:rsidR="00032307" w:rsidRDefault="00032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Nimbus Roman">
    <w:altName w:val="Courier New"/>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2307" w:rsidRDefault="00032307">
      <w:pPr>
        <w:spacing w:after="0" w:line="240" w:lineRule="auto"/>
      </w:pPr>
      <w:r>
        <w:separator/>
      </w:r>
    </w:p>
  </w:footnote>
  <w:footnote w:type="continuationSeparator" w:id="0">
    <w:p w:rsidR="00032307" w:rsidRDefault="000323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BA6E99"/>
    <w:multiLevelType w:val="hybridMultilevel"/>
    <w:tmpl w:val="7C263EBC"/>
    <w:lvl w:ilvl="0" w:tplc="382C5E7A">
      <w:numFmt w:val="bullet"/>
      <w:lvlText w:val="•"/>
      <w:lvlJc w:val="left"/>
      <w:pPr>
        <w:ind w:left="720" w:hanging="480"/>
      </w:pPr>
    </w:lvl>
    <w:lvl w:ilvl="1" w:tplc="0A8A9FA8">
      <w:numFmt w:val="bullet"/>
      <w:lvlText w:val="–"/>
      <w:lvlJc w:val="left"/>
      <w:pPr>
        <w:ind w:left="1440" w:hanging="480"/>
      </w:pPr>
    </w:lvl>
    <w:lvl w:ilvl="2" w:tplc="93EC34B4">
      <w:numFmt w:val="bullet"/>
      <w:lvlText w:val="•"/>
      <w:lvlJc w:val="left"/>
      <w:pPr>
        <w:ind w:left="2160" w:hanging="480"/>
      </w:pPr>
    </w:lvl>
    <w:lvl w:ilvl="3" w:tplc="3BAE05E8">
      <w:numFmt w:val="bullet"/>
      <w:lvlText w:val="–"/>
      <w:lvlJc w:val="left"/>
      <w:pPr>
        <w:ind w:left="2880" w:hanging="480"/>
      </w:pPr>
    </w:lvl>
    <w:lvl w:ilvl="4" w:tplc="02CEE476">
      <w:numFmt w:val="bullet"/>
      <w:lvlText w:val="•"/>
      <w:lvlJc w:val="left"/>
      <w:pPr>
        <w:ind w:left="3600" w:hanging="480"/>
      </w:pPr>
    </w:lvl>
    <w:lvl w:ilvl="5" w:tplc="08FA97AA">
      <w:numFmt w:val="bullet"/>
      <w:lvlText w:val="–"/>
      <w:lvlJc w:val="left"/>
      <w:pPr>
        <w:ind w:left="4320" w:hanging="480"/>
      </w:pPr>
    </w:lvl>
    <w:lvl w:ilvl="6" w:tplc="D08E6B54">
      <w:numFmt w:val="bullet"/>
      <w:lvlText w:val="•"/>
      <w:lvlJc w:val="left"/>
      <w:pPr>
        <w:ind w:left="5040" w:hanging="480"/>
      </w:pPr>
    </w:lvl>
    <w:lvl w:ilvl="7" w:tplc="D40C86D6">
      <w:numFmt w:val="bullet"/>
      <w:lvlText w:val="–"/>
      <w:lvlJc w:val="left"/>
      <w:pPr>
        <w:ind w:left="5760" w:hanging="480"/>
      </w:pPr>
    </w:lvl>
    <w:lvl w:ilvl="8" w:tplc="48402B5C">
      <w:numFmt w:val="bullet"/>
      <w:lvlText w:val="•"/>
      <w:lvlJc w:val="left"/>
      <w:pPr>
        <w:ind w:left="6480" w:hanging="480"/>
      </w:pPr>
    </w:lvl>
  </w:abstractNum>
  <w:abstractNum w:abstractNumId="1">
    <w:nsid w:val="6B0A3F03"/>
    <w:multiLevelType w:val="hybridMultilevel"/>
    <w:tmpl w:val="20E2C69C"/>
    <w:lvl w:ilvl="0" w:tplc="E85EE4FC">
      <w:start w:val="1"/>
      <w:numFmt w:val="decimal"/>
      <w:lvlText w:val="%1)"/>
      <w:lvlJc w:val="left"/>
      <w:pPr>
        <w:ind w:left="720" w:hanging="480"/>
      </w:pPr>
    </w:lvl>
    <w:lvl w:ilvl="1" w:tplc="1ED88BE2">
      <w:start w:val="1"/>
      <w:numFmt w:val="decimal"/>
      <w:lvlText w:val="%2)"/>
      <w:lvlJc w:val="left"/>
      <w:pPr>
        <w:ind w:left="1440" w:hanging="480"/>
      </w:pPr>
    </w:lvl>
    <w:lvl w:ilvl="2" w:tplc="DC683744">
      <w:start w:val="1"/>
      <w:numFmt w:val="decimal"/>
      <w:lvlText w:val="%3)"/>
      <w:lvlJc w:val="left"/>
      <w:pPr>
        <w:ind w:left="2160" w:hanging="480"/>
      </w:pPr>
    </w:lvl>
    <w:lvl w:ilvl="3" w:tplc="78862F60">
      <w:start w:val="1"/>
      <w:numFmt w:val="decimal"/>
      <w:lvlText w:val="%4)"/>
      <w:lvlJc w:val="left"/>
      <w:pPr>
        <w:ind w:left="2880" w:hanging="480"/>
      </w:pPr>
    </w:lvl>
    <w:lvl w:ilvl="4" w:tplc="CE24E8F0">
      <w:start w:val="1"/>
      <w:numFmt w:val="decimal"/>
      <w:lvlText w:val="%5)"/>
      <w:lvlJc w:val="left"/>
      <w:pPr>
        <w:ind w:left="3600" w:hanging="480"/>
      </w:pPr>
    </w:lvl>
    <w:lvl w:ilvl="5" w:tplc="F3325170">
      <w:start w:val="1"/>
      <w:numFmt w:val="decimal"/>
      <w:lvlText w:val="%6)"/>
      <w:lvlJc w:val="left"/>
      <w:pPr>
        <w:ind w:left="4320" w:hanging="480"/>
      </w:pPr>
    </w:lvl>
    <w:lvl w:ilvl="6" w:tplc="A7F03A9C">
      <w:start w:val="1"/>
      <w:numFmt w:val="decimal"/>
      <w:lvlText w:val="%7)"/>
      <w:lvlJc w:val="left"/>
      <w:pPr>
        <w:ind w:left="5040" w:hanging="480"/>
      </w:pPr>
    </w:lvl>
    <w:lvl w:ilvl="7" w:tplc="05D651DC">
      <w:start w:val="1"/>
      <w:numFmt w:val="decimal"/>
      <w:lvlText w:val="%8)"/>
      <w:lvlJc w:val="left"/>
      <w:pPr>
        <w:ind w:left="5760" w:hanging="480"/>
      </w:pPr>
    </w:lvl>
    <w:lvl w:ilvl="8" w:tplc="FCC00C3A">
      <w:start w:val="1"/>
      <w:numFmt w:val="decimal"/>
      <w:lvlText w:val="%9)"/>
      <w:lvlJc w:val="left"/>
      <w:pPr>
        <w:ind w:left="6480" w:hanging="4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5BB5"/>
    <w:rsid w:val="00032307"/>
    <w:rsid w:val="00754027"/>
    <w:rsid w:val="00C376EC"/>
    <w:rsid w:val="00CA0BDE"/>
    <w:rsid w:val="00EC5B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360" w:lineRule="auto"/>
    </w:pPr>
    <w:rPr>
      <w:rFonts w:ascii="Times New Roman" w:eastAsia="宋体" w:hAnsi="Times New Roman"/>
      <w:sz w:val="21"/>
      <w:szCs w:val="24"/>
      <w:lang w:eastAsia="en-US"/>
    </w:rPr>
  </w:style>
  <w:style w:type="paragraph" w:styleId="1">
    <w:name w:val="heading 1"/>
    <w:basedOn w:val="a"/>
    <w:next w:val="a0"/>
    <w:uiPriority w:val="9"/>
    <w:qFormat/>
    <w:pPr>
      <w:keepNext/>
      <w:keepLines/>
      <w:tabs>
        <w:tab w:val="left" w:pos="0"/>
      </w:tabs>
      <w:spacing w:before="480" w:after="0"/>
      <w:outlineLvl w:val="0"/>
    </w:pPr>
    <w:rPr>
      <w:rFonts w:eastAsia="黑体" w:cs="Nimbus Roman"/>
      <w:b/>
      <w:bCs/>
      <w:color w:val="000000" w:themeColor="text1"/>
      <w:sz w:val="28"/>
    </w:rPr>
  </w:style>
  <w:style w:type="paragraph" w:styleId="2">
    <w:name w:val="heading 2"/>
    <w:basedOn w:val="a"/>
    <w:next w:val="a0"/>
    <w:uiPriority w:val="9"/>
    <w:unhideWhenUsed/>
    <w:qFormat/>
    <w:pPr>
      <w:keepNext/>
      <w:keepLines/>
      <w:tabs>
        <w:tab w:val="left" w:pos="0"/>
      </w:tabs>
      <w:spacing w:before="200" w:after="0"/>
      <w:outlineLvl w:val="1"/>
    </w:pPr>
    <w:rPr>
      <w:rFonts w:eastAsia="黑体" w:cs="Nimbus Roman"/>
      <w:b/>
      <w:bCs/>
      <w:color w:val="000000" w:themeColor="text1"/>
      <w:sz w:val="24"/>
    </w:rPr>
  </w:style>
  <w:style w:type="paragraph" w:styleId="3">
    <w:name w:val="heading 3"/>
    <w:basedOn w:val="a"/>
    <w:next w:val="a0"/>
    <w:uiPriority w:val="9"/>
    <w:unhideWhenUsed/>
    <w:qFormat/>
    <w:pPr>
      <w:keepNext/>
      <w:keepLines/>
      <w:tabs>
        <w:tab w:val="left" w:pos="0"/>
      </w:tabs>
      <w:spacing w:before="200" w:after="0"/>
      <w:outlineLvl w:val="2"/>
    </w:pPr>
    <w:rPr>
      <w:rFonts w:eastAsia="黑体" w:cs="Nimbus Roman"/>
      <w:b/>
      <w:bCs/>
      <w:color w:val="000000" w:themeColor="text1"/>
      <w:sz w:val="24"/>
    </w:rPr>
  </w:style>
  <w:style w:type="paragraph" w:styleId="4">
    <w:name w:val="heading 4"/>
    <w:basedOn w:val="a"/>
    <w:next w:val="a0"/>
    <w:uiPriority w:val="9"/>
    <w:unhideWhenUsed/>
    <w:qFormat/>
    <w:pPr>
      <w:keepNext/>
      <w:keepLines/>
      <w:tabs>
        <w:tab w:val="left" w:pos="0"/>
      </w:tabs>
      <w:spacing w:before="200" w:after="0"/>
      <w:outlineLvl w:val="3"/>
    </w:pPr>
    <w:rPr>
      <w:rFonts w:cs="Nimbus Roman"/>
      <w:bCs/>
      <w:i/>
      <w:color w:val="000000" w:themeColor="text1"/>
      <w:sz w:val="24"/>
    </w:rPr>
  </w:style>
  <w:style w:type="paragraph" w:styleId="5">
    <w:name w:val="heading 5"/>
    <w:basedOn w:val="a"/>
    <w:next w:val="a0"/>
    <w:uiPriority w:val="9"/>
    <w:unhideWhenUsed/>
    <w:qFormat/>
    <w:pPr>
      <w:keepNext/>
      <w:keepLines/>
      <w:tabs>
        <w:tab w:val="left" w:pos="0"/>
      </w:tabs>
      <w:spacing w:before="200" w:after="0"/>
      <w:outlineLvl w:val="4"/>
    </w:pPr>
    <w:rPr>
      <w:rFonts w:cs="Nimbus Roman"/>
      <w:iCs/>
      <w:color w:val="000000" w:themeColor="text1"/>
      <w:sz w:val="24"/>
    </w:rPr>
  </w:style>
  <w:style w:type="paragraph" w:styleId="6">
    <w:name w:val="heading 6"/>
    <w:basedOn w:val="a"/>
    <w:next w:val="a0"/>
    <w:uiPriority w:val="9"/>
    <w:unhideWhenUsed/>
    <w:qFormat/>
    <w:pPr>
      <w:keepNext/>
      <w:keepLines/>
      <w:tabs>
        <w:tab w:val="left" w:pos="0"/>
      </w:tabs>
      <w:spacing w:before="200" w:after="0"/>
      <w:outlineLvl w:val="5"/>
    </w:pPr>
    <w:rPr>
      <w:rFonts w:cs="Nimbus Roman"/>
      <w:color w:val="000000" w:themeColor="text1"/>
      <w:sz w:val="24"/>
    </w:rPr>
  </w:style>
  <w:style w:type="paragraph" w:styleId="7">
    <w:name w:val="heading 7"/>
    <w:basedOn w:val="a"/>
    <w:next w:val="a0"/>
    <w:uiPriority w:val="9"/>
    <w:unhideWhenUsed/>
    <w:qFormat/>
    <w:pPr>
      <w:keepNext/>
      <w:keepLines/>
      <w:tabs>
        <w:tab w:val="left" w:pos="0"/>
      </w:tabs>
      <w:spacing w:before="200" w:after="0"/>
      <w:outlineLvl w:val="6"/>
    </w:pPr>
    <w:rPr>
      <w:rFonts w:cs="Nimbus Roman"/>
      <w:color w:val="000000" w:themeColor="text1"/>
      <w:sz w:val="24"/>
    </w:rPr>
  </w:style>
  <w:style w:type="paragraph" w:styleId="8">
    <w:name w:val="heading 8"/>
    <w:basedOn w:val="a"/>
    <w:next w:val="a0"/>
    <w:uiPriority w:val="9"/>
    <w:unhideWhenUsed/>
    <w:qFormat/>
    <w:pPr>
      <w:keepNext/>
      <w:keepLines/>
      <w:tabs>
        <w:tab w:val="left" w:pos="0"/>
      </w:tabs>
      <w:spacing w:before="200" w:after="0"/>
      <w:outlineLvl w:val="7"/>
    </w:pPr>
    <w:rPr>
      <w:rFonts w:cs="Nimbus Roman"/>
      <w:color w:val="000000" w:themeColor="text1"/>
      <w:sz w:val="24"/>
    </w:rPr>
  </w:style>
  <w:style w:type="paragraph" w:styleId="9">
    <w:name w:val="heading 9"/>
    <w:basedOn w:val="a"/>
    <w:next w:val="a0"/>
    <w:uiPriority w:val="9"/>
    <w:unhideWhenUsed/>
    <w:qFormat/>
    <w:pPr>
      <w:keepNext/>
      <w:keepLines/>
      <w:tabs>
        <w:tab w:val="left" w:pos="0"/>
      </w:tabs>
      <w:spacing w:before="200" w:after="0"/>
      <w:outlineLvl w:val="8"/>
    </w:pPr>
    <w:rPr>
      <w:rFonts w:cs="Nimbus Roman"/>
      <w:color w:val="000000" w:themeColor="text1"/>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spacing w:before="180" w:after="180"/>
    </w:pPr>
    <w:rPr>
      <w:rFonts w:cs="Nimbus Roman"/>
    </w:rPr>
  </w:style>
  <w:style w:type="paragraph" w:styleId="a4">
    <w:name w:val="Block Text"/>
    <w:basedOn w:val="a0"/>
    <w:next w:val="a0"/>
    <w:uiPriority w:val="9"/>
    <w:unhideWhenUsed/>
    <w:qFormat/>
    <w:pPr>
      <w:spacing w:before="100" w:after="100"/>
      <w:ind w:left="480" w:right="480"/>
    </w:pPr>
  </w:style>
  <w:style w:type="paragraph" w:styleId="a5">
    <w:name w:val="caption"/>
    <w:basedOn w:val="a"/>
    <w:next w:val="a"/>
    <w:pPr>
      <w:spacing w:before="200" w:after="60" w:line="250" w:lineRule="auto"/>
      <w:jc w:val="center"/>
    </w:pPr>
  </w:style>
  <w:style w:type="paragraph" w:styleId="a6">
    <w:name w:val="Date"/>
    <w:next w:val="a0"/>
    <w:qFormat/>
    <w:pPr>
      <w:keepNext/>
      <w:keepLines/>
      <w:spacing w:after="200"/>
      <w:jc w:val="center"/>
    </w:pPr>
    <w:rPr>
      <w:rFonts w:eastAsiaTheme="minorHAnsi"/>
      <w:sz w:val="24"/>
      <w:szCs w:val="24"/>
      <w:lang w:eastAsia="en-US"/>
    </w:rPr>
  </w:style>
  <w:style w:type="character" w:styleId="a7">
    <w:name w:val="endnote reference"/>
    <w:basedOn w:val="a1"/>
    <w:uiPriority w:val="99"/>
    <w:semiHidden/>
    <w:unhideWhenUsed/>
    <w:qFormat/>
    <w:rPr>
      <w:sz w:val="24"/>
      <w:vertAlign w:val="superscript"/>
    </w:rPr>
  </w:style>
  <w:style w:type="paragraph" w:styleId="a8">
    <w:name w:val="endnote text"/>
    <w:basedOn w:val="a"/>
    <w:link w:val="Char0"/>
    <w:uiPriority w:val="99"/>
    <w:semiHidden/>
    <w:unhideWhenUsed/>
    <w:qFormat/>
    <w:pPr>
      <w:spacing w:after="0" w:line="240" w:lineRule="auto"/>
    </w:pPr>
  </w:style>
  <w:style w:type="paragraph" w:styleId="a9">
    <w:name w:val="footer"/>
    <w:basedOn w:val="a"/>
    <w:link w:val="Char1"/>
    <w:uiPriority w:val="99"/>
    <w:unhideWhenUsed/>
    <w:qFormat/>
    <w:pPr>
      <w:tabs>
        <w:tab w:val="center" w:pos="7143"/>
        <w:tab w:val="right" w:pos="14287"/>
      </w:tabs>
      <w:spacing w:after="0" w:line="240" w:lineRule="auto"/>
    </w:pPr>
  </w:style>
  <w:style w:type="character" w:styleId="aa">
    <w:name w:val="footnote reference"/>
    <w:basedOn w:val="Char"/>
    <w:qFormat/>
    <w:rPr>
      <w:rFonts w:ascii="Times New Roman" w:eastAsia="宋体" w:hAnsi="Times New Roman" w:cs="Nimbus Roman"/>
      <w:sz w:val="21"/>
      <w:vertAlign w:val="superscript"/>
    </w:rPr>
  </w:style>
  <w:style w:type="character" w:customStyle="1" w:styleId="Char">
    <w:name w:val="正文文本 Char"/>
    <w:link w:val="a0"/>
    <w:qFormat/>
    <w:rPr>
      <w:rFonts w:ascii="Times New Roman" w:eastAsia="宋体" w:hAnsi="Times New Roman" w:cs="Nimbus Roman"/>
      <w:sz w:val="21"/>
    </w:rPr>
  </w:style>
  <w:style w:type="paragraph" w:styleId="ab">
    <w:name w:val="footnote text"/>
    <w:basedOn w:val="a"/>
    <w:uiPriority w:val="9"/>
    <w:unhideWhenUsed/>
    <w:qFormat/>
  </w:style>
  <w:style w:type="paragraph" w:styleId="ac">
    <w:name w:val="header"/>
    <w:basedOn w:val="a"/>
    <w:link w:val="Char2"/>
    <w:uiPriority w:val="99"/>
    <w:unhideWhenUsed/>
    <w:qFormat/>
    <w:pPr>
      <w:tabs>
        <w:tab w:val="center" w:pos="7143"/>
        <w:tab w:val="right" w:pos="14287"/>
      </w:tabs>
      <w:spacing w:after="0" w:line="240" w:lineRule="auto"/>
    </w:pPr>
  </w:style>
  <w:style w:type="character" w:styleId="ad">
    <w:name w:val="Hyperlink"/>
    <w:basedOn w:val="BodyTextChar"/>
    <w:qFormat/>
    <w:rPr>
      <w:rFonts w:ascii="Times New Roman" w:eastAsia="宋体" w:hAnsi="Times New Roman" w:cs="Nimbus Roman"/>
      <w:color w:val="4F81BD" w:themeColor="accent1"/>
      <w:sz w:val="24"/>
    </w:rPr>
  </w:style>
  <w:style w:type="paragraph" w:styleId="ae">
    <w:name w:val="Subtitle"/>
    <w:basedOn w:val="af"/>
    <w:next w:val="a0"/>
    <w:qFormat/>
    <w:pPr>
      <w:spacing w:before="240"/>
    </w:pPr>
    <w:rPr>
      <w:szCs w:val="30"/>
    </w:rPr>
  </w:style>
  <w:style w:type="paragraph" w:styleId="af">
    <w:name w:val="Title"/>
    <w:basedOn w:val="a"/>
    <w:next w:val="a0"/>
    <w:qFormat/>
    <w:pPr>
      <w:keepNext/>
      <w:keepLines/>
      <w:spacing w:before="480" w:after="240"/>
      <w:jc w:val="center"/>
    </w:pPr>
    <w:rPr>
      <w:rFonts w:cstheme="majorBidi"/>
      <w:b/>
      <w:bCs/>
      <w:color w:val="000000" w:themeColor="text1"/>
      <w:sz w:val="24"/>
      <w:szCs w:val="36"/>
    </w:rPr>
  </w:style>
  <w:style w:type="table" w:styleId="af0">
    <w:name w:val="Table Grid"/>
    <w:basedOn w:val="a2"/>
    <w:uiPriority w:val="5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1">
    <w:name w:val="table of figures"/>
    <w:basedOn w:val="a"/>
    <w:next w:val="a"/>
    <w:uiPriority w:val="99"/>
    <w:unhideWhenUsed/>
    <w:qFormat/>
    <w:pPr>
      <w:spacing w:after="0"/>
    </w:pPr>
  </w:style>
  <w:style w:type="paragraph" w:styleId="10">
    <w:name w:val="toc 1"/>
    <w:basedOn w:val="a"/>
    <w:next w:val="a"/>
    <w:uiPriority w:val="39"/>
    <w:unhideWhenUsed/>
    <w:qFormat/>
    <w:pPr>
      <w:spacing w:after="57"/>
    </w:pPr>
    <w:rPr>
      <w:rFonts w:cs="Nimbus Roman"/>
      <w:sz w:val="24"/>
    </w:rPr>
  </w:style>
  <w:style w:type="paragraph" w:styleId="20">
    <w:name w:val="toc 2"/>
    <w:basedOn w:val="a"/>
    <w:next w:val="a"/>
    <w:uiPriority w:val="39"/>
    <w:unhideWhenUsed/>
    <w:qFormat/>
    <w:pPr>
      <w:spacing w:after="57"/>
      <w:ind w:left="283"/>
    </w:pPr>
    <w:rPr>
      <w:rFonts w:cs="Nimbus Roman"/>
      <w:sz w:val="24"/>
    </w:rPr>
  </w:style>
  <w:style w:type="paragraph" w:styleId="30">
    <w:name w:val="toc 3"/>
    <w:basedOn w:val="a"/>
    <w:next w:val="a"/>
    <w:uiPriority w:val="39"/>
    <w:unhideWhenUsed/>
    <w:qFormat/>
    <w:pPr>
      <w:spacing w:after="57"/>
      <w:ind w:left="567"/>
    </w:pPr>
    <w:rPr>
      <w:rFonts w:cs="Nimbus Roman"/>
      <w:sz w:val="24"/>
    </w:rPr>
  </w:style>
  <w:style w:type="paragraph" w:styleId="40">
    <w:name w:val="toc 4"/>
    <w:basedOn w:val="a"/>
    <w:next w:val="a"/>
    <w:uiPriority w:val="39"/>
    <w:unhideWhenUsed/>
    <w:qFormat/>
    <w:pPr>
      <w:spacing w:after="57"/>
      <w:ind w:left="850"/>
    </w:pPr>
    <w:rPr>
      <w:rFonts w:cs="Nimbus Roman"/>
      <w:sz w:val="24"/>
    </w:rPr>
  </w:style>
  <w:style w:type="paragraph" w:styleId="50">
    <w:name w:val="toc 5"/>
    <w:basedOn w:val="a"/>
    <w:next w:val="a"/>
    <w:uiPriority w:val="39"/>
    <w:unhideWhenUsed/>
    <w:qFormat/>
    <w:pPr>
      <w:spacing w:after="57"/>
      <w:ind w:left="1134"/>
    </w:pPr>
    <w:rPr>
      <w:rFonts w:cs="Nimbus Roman"/>
      <w:sz w:val="24"/>
    </w:rPr>
  </w:style>
  <w:style w:type="paragraph" w:styleId="60">
    <w:name w:val="toc 6"/>
    <w:basedOn w:val="a"/>
    <w:next w:val="a"/>
    <w:uiPriority w:val="39"/>
    <w:unhideWhenUsed/>
    <w:qFormat/>
    <w:pPr>
      <w:spacing w:after="57"/>
      <w:ind w:left="1417"/>
    </w:pPr>
    <w:rPr>
      <w:rFonts w:cs="Nimbus Roman"/>
      <w:sz w:val="24"/>
    </w:rPr>
  </w:style>
  <w:style w:type="paragraph" w:styleId="70">
    <w:name w:val="toc 7"/>
    <w:basedOn w:val="a"/>
    <w:next w:val="a"/>
    <w:uiPriority w:val="39"/>
    <w:unhideWhenUsed/>
    <w:qFormat/>
    <w:pPr>
      <w:spacing w:after="57"/>
      <w:ind w:left="1701"/>
    </w:pPr>
    <w:rPr>
      <w:rFonts w:cs="Nimbus Roman"/>
      <w:sz w:val="24"/>
    </w:rPr>
  </w:style>
  <w:style w:type="paragraph" w:styleId="80">
    <w:name w:val="toc 8"/>
    <w:basedOn w:val="a"/>
    <w:next w:val="a"/>
    <w:uiPriority w:val="39"/>
    <w:unhideWhenUsed/>
    <w:qFormat/>
    <w:pPr>
      <w:spacing w:after="57"/>
      <w:ind w:left="1984"/>
    </w:pPr>
    <w:rPr>
      <w:rFonts w:cs="Nimbus Roman"/>
      <w:sz w:val="24"/>
    </w:rPr>
  </w:style>
  <w:style w:type="paragraph" w:styleId="90">
    <w:name w:val="toc 9"/>
    <w:basedOn w:val="a"/>
    <w:next w:val="a"/>
    <w:uiPriority w:val="39"/>
    <w:unhideWhenUsed/>
    <w:qFormat/>
    <w:pPr>
      <w:spacing w:after="57"/>
      <w:ind w:left="2268"/>
    </w:pPr>
    <w:rPr>
      <w:rFonts w:cs="Nimbus Roman"/>
      <w:sz w:val="24"/>
    </w:rPr>
  </w:style>
  <w:style w:type="paragraph" w:customStyle="1" w:styleId="FirstParagraph">
    <w:name w:val="First Paragraph"/>
    <w:basedOn w:val="a0"/>
    <w:next w:val="a0"/>
    <w:qFormat/>
  </w:style>
  <w:style w:type="character" w:customStyle="1" w:styleId="Heading1Char">
    <w:name w:val="Heading 1 Char"/>
    <w:basedOn w:val="a1"/>
    <w:uiPriority w:val="9"/>
    <w:qFormat/>
    <w:rPr>
      <w:rFonts w:ascii="Arial" w:eastAsia="宋体" w:hAnsi="Arial" w:cs="Arial"/>
      <w:sz w:val="21"/>
      <w:szCs w:val="40"/>
    </w:rPr>
  </w:style>
  <w:style w:type="character" w:customStyle="1" w:styleId="Heading2Char">
    <w:name w:val="Heading 2 Char"/>
    <w:basedOn w:val="a1"/>
    <w:uiPriority w:val="9"/>
    <w:qFormat/>
    <w:rPr>
      <w:rFonts w:ascii="Arial" w:eastAsia="宋体" w:hAnsi="Arial" w:cs="Arial"/>
      <w:sz w:val="21"/>
    </w:rPr>
  </w:style>
  <w:style w:type="character" w:customStyle="1" w:styleId="Heading3Char">
    <w:name w:val="Heading 3 Char"/>
    <w:basedOn w:val="a1"/>
    <w:uiPriority w:val="9"/>
    <w:qFormat/>
    <w:rPr>
      <w:rFonts w:ascii="Arial" w:eastAsia="宋体" w:hAnsi="Arial" w:cs="Arial"/>
      <w:sz w:val="21"/>
      <w:szCs w:val="30"/>
    </w:rPr>
  </w:style>
  <w:style w:type="character" w:customStyle="1" w:styleId="Heading4Char">
    <w:name w:val="Heading 4 Char"/>
    <w:basedOn w:val="a1"/>
    <w:uiPriority w:val="9"/>
    <w:qFormat/>
    <w:rPr>
      <w:rFonts w:ascii="Arial" w:eastAsia="宋体" w:hAnsi="Arial" w:cs="Arial"/>
      <w:b/>
      <w:bCs/>
      <w:sz w:val="21"/>
      <w:szCs w:val="26"/>
    </w:rPr>
  </w:style>
  <w:style w:type="character" w:customStyle="1" w:styleId="Heading5Char">
    <w:name w:val="Heading 5 Char"/>
    <w:basedOn w:val="a1"/>
    <w:uiPriority w:val="9"/>
    <w:qFormat/>
    <w:rPr>
      <w:rFonts w:ascii="Arial" w:eastAsia="宋体" w:hAnsi="Arial" w:cs="Arial"/>
      <w:b/>
      <w:bCs/>
      <w:sz w:val="21"/>
      <w:szCs w:val="24"/>
    </w:rPr>
  </w:style>
  <w:style w:type="character" w:customStyle="1" w:styleId="Heading6Char">
    <w:name w:val="Heading 6 Char"/>
    <w:basedOn w:val="a1"/>
    <w:uiPriority w:val="9"/>
    <w:qFormat/>
    <w:rPr>
      <w:rFonts w:ascii="Arial" w:eastAsia="宋体" w:hAnsi="Arial" w:cs="Arial"/>
      <w:b/>
      <w:bCs/>
      <w:sz w:val="21"/>
      <w:szCs w:val="22"/>
    </w:rPr>
  </w:style>
  <w:style w:type="character" w:customStyle="1" w:styleId="Heading7Char">
    <w:name w:val="Heading 7 Char"/>
    <w:basedOn w:val="a1"/>
    <w:uiPriority w:val="9"/>
    <w:qFormat/>
    <w:rPr>
      <w:rFonts w:ascii="Arial" w:eastAsia="宋体" w:hAnsi="Arial" w:cs="Arial"/>
      <w:b/>
      <w:bCs/>
      <w:i/>
      <w:iCs/>
      <w:sz w:val="21"/>
      <w:szCs w:val="22"/>
    </w:rPr>
  </w:style>
  <w:style w:type="character" w:customStyle="1" w:styleId="Heading8Char">
    <w:name w:val="Heading 8 Char"/>
    <w:basedOn w:val="a1"/>
    <w:uiPriority w:val="9"/>
    <w:qFormat/>
    <w:rPr>
      <w:rFonts w:ascii="Arial" w:eastAsia="宋体" w:hAnsi="Arial" w:cs="Arial"/>
      <w:i/>
      <w:iCs/>
      <w:sz w:val="21"/>
      <w:szCs w:val="22"/>
    </w:rPr>
  </w:style>
  <w:style w:type="character" w:customStyle="1" w:styleId="Heading9Char">
    <w:name w:val="Heading 9 Char"/>
    <w:basedOn w:val="a1"/>
    <w:uiPriority w:val="9"/>
    <w:qFormat/>
    <w:rPr>
      <w:rFonts w:ascii="Arial" w:eastAsia="宋体" w:hAnsi="Arial" w:cs="Arial"/>
      <w:i/>
      <w:iCs/>
      <w:sz w:val="21"/>
      <w:szCs w:val="21"/>
    </w:rPr>
  </w:style>
  <w:style w:type="paragraph" w:styleId="af2">
    <w:name w:val="List Paragraph"/>
    <w:basedOn w:val="a"/>
    <w:uiPriority w:val="34"/>
    <w:qFormat/>
    <w:pPr>
      <w:ind w:left="720"/>
      <w:contextualSpacing/>
    </w:pPr>
  </w:style>
  <w:style w:type="paragraph" w:styleId="af3">
    <w:name w:val="No Spacing"/>
    <w:uiPriority w:val="1"/>
    <w:qFormat/>
    <w:rPr>
      <w:rFonts w:eastAsiaTheme="minorHAnsi"/>
      <w:sz w:val="24"/>
      <w:szCs w:val="24"/>
      <w:lang w:eastAsia="en-US"/>
    </w:rPr>
  </w:style>
  <w:style w:type="character" w:customStyle="1" w:styleId="TitleChar">
    <w:name w:val="Title Char"/>
    <w:basedOn w:val="a1"/>
    <w:uiPriority w:val="10"/>
    <w:qFormat/>
    <w:rPr>
      <w:sz w:val="21"/>
      <w:szCs w:val="48"/>
    </w:rPr>
  </w:style>
  <w:style w:type="character" w:customStyle="1" w:styleId="SubtitleChar">
    <w:name w:val="Subtitle Char"/>
    <w:basedOn w:val="a1"/>
    <w:uiPriority w:val="11"/>
    <w:qFormat/>
    <w:rPr>
      <w:sz w:val="21"/>
      <w:szCs w:val="24"/>
    </w:rPr>
  </w:style>
  <w:style w:type="paragraph" w:styleId="af4">
    <w:name w:val="Quote"/>
    <w:basedOn w:val="a"/>
    <w:next w:val="a"/>
    <w:link w:val="Char3"/>
    <w:uiPriority w:val="29"/>
    <w:qFormat/>
    <w:pPr>
      <w:ind w:left="720" w:right="720"/>
    </w:pPr>
    <w:rPr>
      <w:i/>
      <w:sz w:val="24"/>
    </w:rPr>
  </w:style>
  <w:style w:type="character" w:customStyle="1" w:styleId="Char3">
    <w:name w:val="引用 Char"/>
    <w:link w:val="af4"/>
    <w:uiPriority w:val="29"/>
    <w:qFormat/>
    <w:rPr>
      <w:i/>
      <w:sz w:val="21"/>
    </w:rPr>
  </w:style>
  <w:style w:type="paragraph" w:styleId="af5">
    <w:name w:val="Intense Quote"/>
    <w:basedOn w:val="a"/>
    <w:next w:val="a"/>
    <w:link w:val="Char4"/>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sz w:val="24"/>
    </w:rPr>
  </w:style>
  <w:style w:type="character" w:customStyle="1" w:styleId="Char4">
    <w:name w:val="明显引用 Char"/>
    <w:link w:val="af5"/>
    <w:uiPriority w:val="30"/>
    <w:qFormat/>
    <w:rPr>
      <w:i/>
      <w:sz w:val="21"/>
    </w:rPr>
  </w:style>
  <w:style w:type="character" w:customStyle="1" w:styleId="Char2">
    <w:name w:val="页眉 Char"/>
    <w:basedOn w:val="a1"/>
    <w:link w:val="ac"/>
    <w:uiPriority w:val="99"/>
    <w:qFormat/>
  </w:style>
  <w:style w:type="character" w:customStyle="1" w:styleId="FooterChar">
    <w:name w:val="Footer Char"/>
    <w:basedOn w:val="a1"/>
    <w:uiPriority w:val="99"/>
    <w:qFormat/>
  </w:style>
  <w:style w:type="character" w:customStyle="1" w:styleId="Char1">
    <w:name w:val="页脚 Char"/>
    <w:link w:val="a9"/>
    <w:uiPriority w:val="99"/>
    <w:qFormat/>
  </w:style>
  <w:style w:type="table" w:customStyle="1" w:styleId="TableGridLight">
    <w:name w:val="Table Grid Light"/>
    <w:basedOn w:val="a2"/>
    <w:uiPriority w:val="59"/>
    <w:qFormat/>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
    <w:name w:val="Plain Table 1"/>
    <w:basedOn w:val="a2"/>
    <w:uiPriority w:val="59"/>
    <w:qFormat/>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auto"/>
      </w:tcPr>
    </w:tblStylePr>
    <w:tblStylePr w:type="band1Horz">
      <w:tblPr/>
      <w:tcPr>
        <w:shd w:val="clear" w:color="F2F2F2" w:themeColor="text1" w:themeTint="0D" w:fill="auto"/>
      </w:tcPr>
    </w:tblStylePr>
  </w:style>
  <w:style w:type="table" w:customStyle="1" w:styleId="PlainTable2">
    <w:name w:val="Plain Table 2"/>
    <w:basedOn w:val="a2"/>
    <w:uiPriority w:val="59"/>
    <w:qFormat/>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a2"/>
    <w:uiPriority w:val="99"/>
    <w:qFormat/>
    <w:tblPr>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customStyle="1" w:styleId="PlainTable4">
    <w:name w:val="Plain Table 4"/>
    <w:basedOn w:val="a2"/>
    <w:uiPriority w:val="99"/>
    <w:qFormat/>
    <w:tblPr>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customStyle="1" w:styleId="PlainTable5">
    <w:name w:val="Plain Table 5"/>
    <w:basedOn w:val="a2"/>
    <w:uiPriority w:val="99"/>
    <w:qFormat/>
    <w:tblPr>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customStyle="1" w:styleId="GridTable1Light">
    <w:name w:val="Grid Table 1 Light"/>
    <w:basedOn w:val="a2"/>
    <w:uiPriority w:val="99"/>
    <w:qFormat/>
    <w:tblPr>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2"/>
    <w:uiPriority w:val="99"/>
    <w:qFormat/>
    <w:tblPr>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2"/>
    <w:uiPriority w:val="99"/>
    <w:qFormat/>
    <w:tblPr>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2"/>
    <w:uiPriority w:val="99"/>
    <w:qFormat/>
    <w:tblPr>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2"/>
    <w:uiPriority w:val="99"/>
    <w:qFormat/>
    <w:tblPr>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2"/>
    <w:uiPriority w:val="99"/>
    <w:qFormat/>
    <w:tblPr>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2"/>
    <w:uiPriority w:val="99"/>
    <w:qFormat/>
    <w:tblPr>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a2"/>
    <w:uiPriority w:val="99"/>
    <w:qFormat/>
    <w:tblPr>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2-Accent1">
    <w:name w:val="Grid Table 2 - Accent 1"/>
    <w:basedOn w:val="a2"/>
    <w:uiPriority w:val="99"/>
    <w:qFormat/>
    <w:tblPr>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auto"/>
      </w:tcPr>
    </w:tblStylePr>
    <w:tblStylePr w:type="band1Horz">
      <w:rPr>
        <w:rFonts w:ascii="Arial" w:hAnsi="Arial"/>
        <w:color w:val="404040"/>
        <w:sz w:val="22"/>
      </w:rPr>
      <w:tblPr/>
      <w:tcPr>
        <w:shd w:val="clear" w:color="DAE5F1" w:themeColor="accent1" w:themeTint="34" w:fill="auto"/>
      </w:tcPr>
    </w:tblStylePr>
  </w:style>
  <w:style w:type="table" w:customStyle="1" w:styleId="GridTable2-Accent2">
    <w:name w:val="Grid Table 2 - Accent 2"/>
    <w:basedOn w:val="a2"/>
    <w:uiPriority w:val="99"/>
    <w:qFormat/>
    <w:tblPr>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auto"/>
      </w:tcPr>
    </w:tblStylePr>
    <w:tblStylePr w:type="band1Horz">
      <w:rPr>
        <w:rFonts w:ascii="Arial" w:hAnsi="Arial"/>
        <w:color w:val="404040"/>
        <w:sz w:val="22"/>
      </w:rPr>
      <w:tblPr/>
      <w:tcPr>
        <w:shd w:val="clear" w:color="F2DCDC" w:themeColor="accent2" w:themeTint="32" w:fill="auto"/>
      </w:tcPr>
    </w:tblStylePr>
  </w:style>
  <w:style w:type="table" w:customStyle="1" w:styleId="GridTable2-Accent3">
    <w:name w:val="Grid Table 2 - Accent 3"/>
    <w:basedOn w:val="a2"/>
    <w:uiPriority w:val="99"/>
    <w:qFormat/>
    <w:tblPr>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auto"/>
      </w:tcPr>
    </w:tblStylePr>
    <w:tblStylePr w:type="band1Horz">
      <w:rPr>
        <w:rFonts w:ascii="Arial" w:hAnsi="Arial"/>
        <w:color w:val="404040"/>
        <w:sz w:val="22"/>
      </w:rPr>
      <w:tblPr/>
      <w:tcPr>
        <w:shd w:val="clear" w:color="EAF1DC" w:themeColor="accent3" w:themeTint="34" w:fill="auto"/>
      </w:tcPr>
    </w:tblStylePr>
  </w:style>
  <w:style w:type="table" w:customStyle="1" w:styleId="GridTable2-Accent4">
    <w:name w:val="Grid Table 2 - Accent 4"/>
    <w:basedOn w:val="a2"/>
    <w:uiPriority w:val="99"/>
    <w:qFormat/>
    <w:tblPr>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auto"/>
      </w:tcPr>
    </w:tblStylePr>
    <w:tblStylePr w:type="band1Horz">
      <w:rPr>
        <w:rFonts w:ascii="Arial" w:hAnsi="Arial"/>
        <w:color w:val="404040"/>
        <w:sz w:val="22"/>
      </w:rPr>
      <w:tblPr/>
      <w:tcPr>
        <w:shd w:val="clear" w:color="E5DFEC" w:themeColor="accent4" w:themeTint="34" w:fill="auto"/>
      </w:tcPr>
    </w:tblStylePr>
  </w:style>
  <w:style w:type="table" w:customStyle="1" w:styleId="GridTable2-Accent5">
    <w:name w:val="Grid Table 2 - Accent 5"/>
    <w:basedOn w:val="a2"/>
    <w:uiPriority w:val="99"/>
    <w:qFormat/>
    <w:tblPr>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auto"/>
      </w:tcPr>
    </w:tblStylePr>
    <w:tblStylePr w:type="band1Horz">
      <w:rPr>
        <w:rFonts w:ascii="Arial" w:hAnsi="Arial"/>
        <w:color w:val="404040"/>
        <w:sz w:val="22"/>
      </w:rPr>
      <w:tblPr/>
      <w:tcPr>
        <w:shd w:val="clear" w:color="DAEEF3" w:themeColor="accent5" w:themeTint="34" w:fill="auto"/>
      </w:tcPr>
    </w:tblStylePr>
  </w:style>
  <w:style w:type="table" w:customStyle="1" w:styleId="GridTable2-Accent6">
    <w:name w:val="Grid Table 2 - Accent 6"/>
    <w:basedOn w:val="a2"/>
    <w:uiPriority w:val="99"/>
    <w:qFormat/>
    <w:tblPr>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auto"/>
      </w:tcPr>
    </w:tblStylePr>
    <w:tblStylePr w:type="band1Horz">
      <w:rPr>
        <w:rFonts w:ascii="Arial" w:hAnsi="Arial"/>
        <w:color w:val="404040"/>
        <w:sz w:val="22"/>
      </w:rPr>
      <w:tblPr/>
      <w:tcPr>
        <w:shd w:val="clear" w:color="FDE9D8" w:themeColor="accent6" w:themeTint="34" w:fill="auto"/>
      </w:tcPr>
    </w:tblStylePr>
  </w:style>
  <w:style w:type="table" w:customStyle="1" w:styleId="GridTable3">
    <w:name w:val="Grid Table 3"/>
    <w:basedOn w:val="a2"/>
    <w:uiPriority w:val="99"/>
    <w:qFormat/>
    <w:tblPr>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3-Accent1">
    <w:name w:val="Grid Table 3 - Accent 1"/>
    <w:basedOn w:val="a2"/>
    <w:uiPriority w:val="99"/>
    <w:qFormat/>
    <w:tblPr>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auto"/>
      </w:tcPr>
    </w:tblStylePr>
    <w:tblStylePr w:type="band1Horz">
      <w:rPr>
        <w:rFonts w:ascii="Arial" w:hAnsi="Arial"/>
        <w:color w:val="404040"/>
        <w:sz w:val="22"/>
      </w:rPr>
      <w:tblPr/>
      <w:tcPr>
        <w:shd w:val="clear" w:color="DAE5F1" w:themeColor="accent1" w:themeTint="34" w:fill="auto"/>
      </w:tcPr>
    </w:tblStylePr>
  </w:style>
  <w:style w:type="table" w:customStyle="1" w:styleId="GridTable3-Accent2">
    <w:name w:val="Grid Table 3 - Accent 2"/>
    <w:basedOn w:val="a2"/>
    <w:uiPriority w:val="99"/>
    <w:qFormat/>
    <w:tblPr>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auto"/>
      </w:tcPr>
    </w:tblStylePr>
    <w:tblStylePr w:type="band1Horz">
      <w:rPr>
        <w:rFonts w:ascii="Arial" w:hAnsi="Arial"/>
        <w:color w:val="404040"/>
        <w:sz w:val="22"/>
      </w:rPr>
      <w:tblPr/>
      <w:tcPr>
        <w:shd w:val="clear" w:color="F2DCDC" w:themeColor="accent2" w:themeTint="32" w:fill="auto"/>
      </w:tcPr>
    </w:tblStylePr>
  </w:style>
  <w:style w:type="table" w:customStyle="1" w:styleId="GridTable3-Accent3">
    <w:name w:val="Grid Table 3 - Accent 3"/>
    <w:basedOn w:val="a2"/>
    <w:uiPriority w:val="99"/>
    <w:qFormat/>
    <w:tblPr>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auto"/>
      </w:tcPr>
    </w:tblStylePr>
    <w:tblStylePr w:type="band1Horz">
      <w:rPr>
        <w:rFonts w:ascii="Arial" w:hAnsi="Arial"/>
        <w:color w:val="404040"/>
        <w:sz w:val="22"/>
      </w:rPr>
      <w:tblPr/>
      <w:tcPr>
        <w:shd w:val="clear" w:color="EAF1DC" w:themeColor="accent3" w:themeTint="34" w:fill="auto"/>
      </w:tcPr>
    </w:tblStylePr>
  </w:style>
  <w:style w:type="table" w:customStyle="1" w:styleId="GridTable3-Accent4">
    <w:name w:val="Grid Table 3 - Accent 4"/>
    <w:basedOn w:val="a2"/>
    <w:uiPriority w:val="99"/>
    <w:qFormat/>
    <w:tblPr>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auto"/>
      </w:tcPr>
    </w:tblStylePr>
    <w:tblStylePr w:type="band1Horz">
      <w:rPr>
        <w:rFonts w:ascii="Arial" w:hAnsi="Arial"/>
        <w:color w:val="404040"/>
        <w:sz w:val="22"/>
      </w:rPr>
      <w:tblPr/>
      <w:tcPr>
        <w:shd w:val="clear" w:color="E5DFEC" w:themeColor="accent4" w:themeTint="34" w:fill="auto"/>
      </w:tcPr>
    </w:tblStylePr>
  </w:style>
  <w:style w:type="table" w:customStyle="1" w:styleId="GridTable3-Accent5">
    <w:name w:val="Grid Table 3 - Accent 5"/>
    <w:basedOn w:val="a2"/>
    <w:uiPriority w:val="99"/>
    <w:qFormat/>
    <w:tblPr>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auto"/>
      </w:tcPr>
    </w:tblStylePr>
    <w:tblStylePr w:type="band1Horz">
      <w:rPr>
        <w:rFonts w:ascii="Arial" w:hAnsi="Arial"/>
        <w:color w:val="404040"/>
        <w:sz w:val="22"/>
      </w:rPr>
      <w:tblPr/>
      <w:tcPr>
        <w:shd w:val="clear" w:color="DAEEF3" w:themeColor="accent5" w:themeTint="34" w:fill="auto"/>
      </w:tcPr>
    </w:tblStylePr>
  </w:style>
  <w:style w:type="table" w:customStyle="1" w:styleId="GridTable3-Accent6">
    <w:name w:val="Grid Table 3 - Accent 6"/>
    <w:basedOn w:val="a2"/>
    <w:uiPriority w:val="99"/>
    <w:qFormat/>
    <w:tblPr>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auto"/>
      </w:tcPr>
    </w:tblStylePr>
    <w:tblStylePr w:type="band1Horz">
      <w:rPr>
        <w:rFonts w:ascii="Arial" w:hAnsi="Arial"/>
        <w:color w:val="404040"/>
        <w:sz w:val="22"/>
      </w:rPr>
      <w:tblPr/>
      <w:tcPr>
        <w:shd w:val="clear" w:color="FDE9D8" w:themeColor="accent6" w:themeTint="34" w:fill="auto"/>
      </w:tcPr>
    </w:tblStylePr>
  </w:style>
  <w:style w:type="table" w:customStyle="1" w:styleId="GridTable4">
    <w:name w:val="Grid Table 4"/>
    <w:basedOn w:val="a2"/>
    <w:uiPriority w:val="59"/>
    <w:qFormat/>
    <w:tblPr>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auto"/>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4-Accent1">
    <w:name w:val="Grid Table 4 - Accent 1"/>
    <w:basedOn w:val="a2"/>
    <w:uiPriority w:val="59"/>
    <w:qFormat/>
    <w:tblPr>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auto"/>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auto"/>
      </w:tcPr>
    </w:tblStylePr>
    <w:tblStylePr w:type="band1Horz">
      <w:rPr>
        <w:rFonts w:ascii="Arial" w:hAnsi="Arial"/>
        <w:color w:val="404040"/>
        <w:sz w:val="22"/>
      </w:rPr>
      <w:tblPr/>
      <w:tcPr>
        <w:shd w:val="clear" w:color="DCE6F2" w:themeColor="accent1" w:themeTint="32" w:fill="auto"/>
      </w:tcPr>
    </w:tblStylePr>
  </w:style>
  <w:style w:type="table" w:customStyle="1" w:styleId="GridTable4-Accent2">
    <w:name w:val="Grid Table 4 - Accent 2"/>
    <w:basedOn w:val="a2"/>
    <w:uiPriority w:val="59"/>
    <w:qFormat/>
    <w:tblPr>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auto"/>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auto"/>
      </w:tcPr>
    </w:tblStylePr>
    <w:tblStylePr w:type="band1Horz">
      <w:rPr>
        <w:rFonts w:ascii="Arial" w:hAnsi="Arial"/>
        <w:color w:val="404040"/>
        <w:sz w:val="22"/>
      </w:rPr>
      <w:tblPr/>
      <w:tcPr>
        <w:shd w:val="clear" w:color="F2DCDC" w:themeColor="accent2" w:themeTint="32" w:fill="auto"/>
      </w:tcPr>
    </w:tblStylePr>
  </w:style>
  <w:style w:type="table" w:customStyle="1" w:styleId="GridTable4-Accent3">
    <w:name w:val="Grid Table 4 - Accent 3"/>
    <w:basedOn w:val="a2"/>
    <w:uiPriority w:val="59"/>
    <w:qFormat/>
    <w:tblPr>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auto"/>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auto"/>
      </w:tcPr>
    </w:tblStylePr>
    <w:tblStylePr w:type="band1Horz">
      <w:rPr>
        <w:rFonts w:ascii="Arial" w:hAnsi="Arial"/>
        <w:color w:val="404040"/>
        <w:sz w:val="22"/>
      </w:rPr>
      <w:tblPr/>
      <w:tcPr>
        <w:shd w:val="clear" w:color="EAF1DC" w:themeColor="accent3" w:themeTint="34" w:fill="auto"/>
      </w:tcPr>
    </w:tblStylePr>
  </w:style>
  <w:style w:type="table" w:customStyle="1" w:styleId="GridTable4-Accent4">
    <w:name w:val="Grid Table 4 - Accent 4"/>
    <w:basedOn w:val="a2"/>
    <w:uiPriority w:val="59"/>
    <w:qFormat/>
    <w:tblPr>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auto"/>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auto"/>
      </w:tcPr>
    </w:tblStylePr>
    <w:tblStylePr w:type="band1Horz">
      <w:rPr>
        <w:rFonts w:ascii="Arial" w:hAnsi="Arial"/>
        <w:color w:val="404040"/>
        <w:sz w:val="22"/>
      </w:rPr>
      <w:tblPr/>
      <w:tcPr>
        <w:shd w:val="clear" w:color="E5DFEC" w:themeColor="accent4" w:themeTint="34" w:fill="auto"/>
      </w:tcPr>
    </w:tblStylePr>
  </w:style>
  <w:style w:type="table" w:customStyle="1" w:styleId="GridTable4-Accent5">
    <w:name w:val="Grid Table 4 - Accent 5"/>
    <w:basedOn w:val="a2"/>
    <w:uiPriority w:val="59"/>
    <w:qFormat/>
    <w:tblPr>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auto"/>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auto"/>
      </w:tcPr>
    </w:tblStylePr>
    <w:tblStylePr w:type="band1Horz">
      <w:rPr>
        <w:rFonts w:ascii="Arial" w:hAnsi="Arial"/>
        <w:color w:val="404040"/>
        <w:sz w:val="22"/>
      </w:rPr>
      <w:tblPr/>
      <w:tcPr>
        <w:shd w:val="clear" w:color="DAEEF3" w:themeColor="accent5" w:themeTint="34" w:fill="auto"/>
      </w:tcPr>
    </w:tblStylePr>
  </w:style>
  <w:style w:type="table" w:customStyle="1" w:styleId="GridTable4-Accent6">
    <w:name w:val="Grid Table 4 - Accent 6"/>
    <w:basedOn w:val="a2"/>
    <w:uiPriority w:val="59"/>
    <w:qFormat/>
    <w:tblPr>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auto"/>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auto"/>
      </w:tcPr>
    </w:tblStylePr>
    <w:tblStylePr w:type="band1Horz">
      <w:rPr>
        <w:rFonts w:ascii="Arial" w:hAnsi="Arial"/>
        <w:color w:val="404040"/>
        <w:sz w:val="22"/>
      </w:rPr>
      <w:tblPr/>
      <w:tcPr>
        <w:shd w:val="clear" w:color="FDE9D8" w:themeColor="accent6" w:themeTint="34" w:fill="auto"/>
      </w:tcPr>
    </w:tblStylePr>
  </w:style>
  <w:style w:type="table" w:customStyle="1" w:styleId="GridTable5Dark">
    <w:name w:val="Grid Table 5 Dark"/>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auto"/>
      </w:tcPr>
    </w:tblStylePr>
    <w:tblStylePr w:type="lastRow">
      <w:rPr>
        <w:rFonts w:ascii="Arial" w:hAnsi="Arial"/>
        <w:b/>
        <w:color w:val="FFFFFF"/>
        <w:sz w:val="22"/>
      </w:rPr>
      <w:tblPr/>
      <w:tcPr>
        <w:tcBorders>
          <w:top w:val="single" w:sz="4" w:space="0" w:color="FFFFFF" w:themeColor="light1"/>
        </w:tcBorders>
        <w:shd w:val="clear" w:color="000000" w:themeColor="text1" w:fill="auto"/>
      </w:tcPr>
    </w:tblStylePr>
    <w:tblStylePr w:type="firstCol">
      <w:rPr>
        <w:rFonts w:ascii="Arial" w:hAnsi="Arial"/>
        <w:b/>
        <w:color w:val="FFFFFF"/>
        <w:sz w:val="22"/>
      </w:rPr>
      <w:tblPr/>
      <w:tcPr>
        <w:shd w:val="clear" w:color="000000" w:themeColor="text1" w:fill="auto"/>
      </w:tcPr>
    </w:tblStylePr>
    <w:tblStylePr w:type="lastCol">
      <w:rPr>
        <w:rFonts w:ascii="Arial" w:hAnsi="Arial"/>
        <w:b/>
        <w:color w:val="FFFFFF"/>
        <w:sz w:val="22"/>
      </w:rPr>
      <w:tblPr/>
      <w:tcPr>
        <w:shd w:val="clear" w:color="000000" w:themeColor="text1" w:fill="auto"/>
      </w:tcPr>
    </w:tblStylePr>
    <w:tblStylePr w:type="band1Vert">
      <w:tblPr/>
      <w:tcPr>
        <w:shd w:val="clear" w:color="8A8A8A" w:themeColor="text1" w:themeTint="75" w:fill="auto"/>
      </w:tcPr>
    </w:tblStylePr>
    <w:tblStylePr w:type="band1Horz">
      <w:tblPr/>
      <w:tcPr>
        <w:shd w:val="clear" w:color="8A8A8A" w:themeColor="text1" w:themeTint="75" w:fill="auto"/>
      </w:tcPr>
    </w:tblStylePr>
  </w:style>
  <w:style w:type="table" w:customStyle="1" w:styleId="GridTable5Dark-Accent1">
    <w:name w:val="Grid Table 5 Dark- Accent 1"/>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4F81BD" w:themeColor="accent1" w:fill="auto"/>
      </w:tcPr>
    </w:tblStylePr>
    <w:tblStylePr w:type="lastRow">
      <w:rPr>
        <w:rFonts w:ascii="Arial" w:hAnsi="Arial"/>
        <w:b/>
        <w:color w:val="FFFFFF"/>
        <w:sz w:val="22"/>
      </w:rPr>
      <w:tblPr/>
      <w:tcPr>
        <w:tcBorders>
          <w:top w:val="single" w:sz="4" w:space="0" w:color="FFFFFF" w:themeColor="light1"/>
        </w:tcBorders>
        <w:shd w:val="clear" w:color="4F81BD" w:themeColor="accent1" w:fill="auto"/>
      </w:tcPr>
    </w:tblStylePr>
    <w:tblStylePr w:type="firstCol">
      <w:rPr>
        <w:rFonts w:ascii="Arial" w:hAnsi="Arial"/>
        <w:b/>
        <w:color w:val="FFFFFF"/>
        <w:sz w:val="22"/>
      </w:rPr>
      <w:tblPr/>
      <w:tcPr>
        <w:shd w:val="clear" w:color="4F81BD" w:themeColor="accent1" w:fill="auto"/>
      </w:tcPr>
    </w:tblStylePr>
    <w:tblStylePr w:type="lastCol">
      <w:rPr>
        <w:rFonts w:ascii="Arial" w:hAnsi="Arial"/>
        <w:b/>
        <w:color w:val="FFFFFF"/>
        <w:sz w:val="22"/>
      </w:rPr>
      <w:tblPr/>
      <w:tcPr>
        <w:shd w:val="clear" w:color="4F81BD" w:themeColor="accent1" w:fill="auto"/>
      </w:tcPr>
    </w:tblStylePr>
    <w:tblStylePr w:type="band1Vert">
      <w:tblPr/>
      <w:tcPr>
        <w:shd w:val="clear" w:color="AEC4E0" w:themeColor="accent1" w:themeTint="75" w:fill="auto"/>
      </w:tcPr>
    </w:tblStylePr>
    <w:tblStylePr w:type="band1Horz">
      <w:tblPr/>
      <w:tcPr>
        <w:shd w:val="clear" w:color="AEC4E0" w:themeColor="accent1" w:themeTint="75" w:fill="auto"/>
      </w:tcPr>
    </w:tblStylePr>
  </w:style>
  <w:style w:type="table" w:customStyle="1" w:styleId="GridTable5Dark-Accent2">
    <w:name w:val="Grid Table 5 Dark - Accent 2"/>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C0504D" w:themeColor="accent2" w:fill="auto"/>
      </w:tcPr>
    </w:tblStylePr>
    <w:tblStylePr w:type="lastRow">
      <w:rPr>
        <w:rFonts w:ascii="Arial" w:hAnsi="Arial"/>
        <w:b/>
        <w:color w:val="FFFFFF"/>
        <w:sz w:val="22"/>
      </w:rPr>
      <w:tblPr/>
      <w:tcPr>
        <w:tcBorders>
          <w:top w:val="single" w:sz="4" w:space="0" w:color="FFFFFF" w:themeColor="light1"/>
        </w:tcBorders>
        <w:shd w:val="clear" w:color="C0504D" w:themeColor="accent2" w:fill="auto"/>
      </w:tcPr>
    </w:tblStylePr>
    <w:tblStylePr w:type="firstCol">
      <w:rPr>
        <w:rFonts w:ascii="Arial" w:hAnsi="Arial"/>
        <w:b/>
        <w:color w:val="FFFFFF"/>
        <w:sz w:val="22"/>
      </w:rPr>
      <w:tblPr/>
      <w:tcPr>
        <w:shd w:val="clear" w:color="C0504D" w:themeColor="accent2" w:fill="auto"/>
      </w:tcPr>
    </w:tblStylePr>
    <w:tblStylePr w:type="lastCol">
      <w:rPr>
        <w:rFonts w:ascii="Arial" w:hAnsi="Arial"/>
        <w:b/>
        <w:color w:val="FFFFFF"/>
        <w:sz w:val="22"/>
      </w:rPr>
      <w:tblPr/>
      <w:tcPr>
        <w:shd w:val="clear" w:color="C0504D" w:themeColor="accent2" w:fill="auto"/>
      </w:tcPr>
    </w:tblStylePr>
    <w:tblStylePr w:type="band1Vert">
      <w:tblPr/>
      <w:tcPr>
        <w:shd w:val="clear" w:color="E2AEAD" w:themeColor="accent2" w:themeTint="75" w:fill="auto"/>
      </w:tcPr>
    </w:tblStylePr>
    <w:tblStylePr w:type="band1Horz">
      <w:tblPr/>
      <w:tcPr>
        <w:shd w:val="clear" w:color="E2AEAD" w:themeColor="accent2" w:themeTint="75" w:fill="auto"/>
      </w:tcPr>
    </w:tblStylePr>
  </w:style>
  <w:style w:type="table" w:customStyle="1" w:styleId="GridTable5Dark-Accent3">
    <w:name w:val="Grid Table 5 Dark - Accent 3"/>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9BBB59" w:themeColor="accent3" w:fill="auto"/>
      </w:tcPr>
    </w:tblStylePr>
    <w:tblStylePr w:type="lastRow">
      <w:rPr>
        <w:rFonts w:ascii="Arial" w:hAnsi="Arial"/>
        <w:b/>
        <w:color w:val="FFFFFF"/>
        <w:sz w:val="22"/>
      </w:rPr>
      <w:tblPr/>
      <w:tcPr>
        <w:tcBorders>
          <w:top w:val="single" w:sz="4" w:space="0" w:color="FFFFFF" w:themeColor="light1"/>
        </w:tcBorders>
        <w:shd w:val="clear" w:color="9BBB59" w:themeColor="accent3" w:fill="auto"/>
      </w:tcPr>
    </w:tblStylePr>
    <w:tblStylePr w:type="firstCol">
      <w:rPr>
        <w:rFonts w:ascii="Arial" w:hAnsi="Arial"/>
        <w:b/>
        <w:color w:val="FFFFFF"/>
        <w:sz w:val="22"/>
      </w:rPr>
      <w:tblPr/>
      <w:tcPr>
        <w:shd w:val="clear" w:color="9BBB59" w:themeColor="accent3" w:fill="auto"/>
      </w:tcPr>
    </w:tblStylePr>
    <w:tblStylePr w:type="lastCol">
      <w:rPr>
        <w:rFonts w:ascii="Arial" w:hAnsi="Arial"/>
        <w:b/>
        <w:color w:val="FFFFFF"/>
        <w:sz w:val="22"/>
      </w:rPr>
      <w:tblPr/>
      <w:tcPr>
        <w:shd w:val="clear" w:color="9BBB59" w:themeColor="accent3" w:fill="auto"/>
      </w:tcPr>
    </w:tblStylePr>
    <w:tblStylePr w:type="band1Vert">
      <w:tblPr/>
      <w:tcPr>
        <w:shd w:val="clear" w:color="D0DFB2" w:themeColor="accent3" w:themeTint="75" w:fill="auto"/>
      </w:tcPr>
    </w:tblStylePr>
    <w:tblStylePr w:type="band1Horz">
      <w:tblPr/>
      <w:tcPr>
        <w:shd w:val="clear" w:color="D0DFB2" w:themeColor="accent3" w:themeTint="75" w:fill="auto"/>
      </w:tcPr>
    </w:tblStylePr>
  </w:style>
  <w:style w:type="table" w:customStyle="1" w:styleId="GridTable5Dark-Accent4">
    <w:name w:val="Grid Table 5 Dark- Accent 4"/>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8064A2" w:themeColor="accent4" w:fill="auto"/>
      </w:tcPr>
    </w:tblStylePr>
    <w:tblStylePr w:type="lastRow">
      <w:rPr>
        <w:rFonts w:ascii="Arial" w:hAnsi="Arial"/>
        <w:b/>
        <w:color w:val="FFFFFF"/>
        <w:sz w:val="22"/>
      </w:rPr>
      <w:tblPr/>
      <w:tcPr>
        <w:tcBorders>
          <w:top w:val="single" w:sz="4" w:space="0" w:color="FFFFFF" w:themeColor="light1"/>
        </w:tcBorders>
        <w:shd w:val="clear" w:color="8064A2" w:themeColor="accent4" w:fill="auto"/>
      </w:tcPr>
    </w:tblStylePr>
    <w:tblStylePr w:type="firstCol">
      <w:rPr>
        <w:rFonts w:ascii="Arial" w:hAnsi="Arial"/>
        <w:b/>
        <w:color w:val="FFFFFF"/>
        <w:sz w:val="22"/>
      </w:rPr>
      <w:tblPr/>
      <w:tcPr>
        <w:shd w:val="clear" w:color="8064A2" w:themeColor="accent4" w:fill="auto"/>
      </w:tcPr>
    </w:tblStylePr>
    <w:tblStylePr w:type="lastCol">
      <w:rPr>
        <w:rFonts w:ascii="Arial" w:hAnsi="Arial"/>
        <w:b/>
        <w:color w:val="FFFFFF"/>
        <w:sz w:val="22"/>
      </w:rPr>
      <w:tblPr/>
      <w:tcPr>
        <w:shd w:val="clear" w:color="8064A2" w:themeColor="accent4" w:fill="auto"/>
      </w:tcPr>
    </w:tblStylePr>
    <w:tblStylePr w:type="band1Vert">
      <w:tblPr/>
      <w:tcPr>
        <w:shd w:val="clear" w:color="C4B7D4" w:themeColor="accent4" w:themeTint="75" w:fill="auto"/>
      </w:tcPr>
    </w:tblStylePr>
    <w:tblStylePr w:type="band1Horz">
      <w:tblPr/>
      <w:tcPr>
        <w:shd w:val="clear" w:color="C4B7D4" w:themeColor="accent4" w:themeTint="75" w:fill="auto"/>
      </w:tcPr>
    </w:tblStylePr>
  </w:style>
  <w:style w:type="table" w:customStyle="1" w:styleId="GridTable5Dark-Accent5">
    <w:name w:val="Grid Table 5 Dark - Accent 5"/>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4BACC6" w:themeColor="accent5" w:fill="auto"/>
      </w:tcPr>
    </w:tblStylePr>
    <w:tblStylePr w:type="lastRow">
      <w:rPr>
        <w:rFonts w:ascii="Arial" w:hAnsi="Arial"/>
        <w:b/>
        <w:color w:val="FFFFFF"/>
        <w:sz w:val="22"/>
      </w:rPr>
      <w:tblPr/>
      <w:tcPr>
        <w:tcBorders>
          <w:top w:val="single" w:sz="4" w:space="0" w:color="FFFFFF" w:themeColor="light1"/>
        </w:tcBorders>
        <w:shd w:val="clear" w:color="4BACC6" w:themeColor="accent5" w:fill="auto"/>
      </w:tcPr>
    </w:tblStylePr>
    <w:tblStylePr w:type="firstCol">
      <w:rPr>
        <w:rFonts w:ascii="Arial" w:hAnsi="Arial"/>
        <w:b/>
        <w:color w:val="FFFFFF"/>
        <w:sz w:val="22"/>
      </w:rPr>
      <w:tblPr/>
      <w:tcPr>
        <w:shd w:val="clear" w:color="4BACC6" w:themeColor="accent5" w:fill="auto"/>
      </w:tcPr>
    </w:tblStylePr>
    <w:tblStylePr w:type="lastCol">
      <w:rPr>
        <w:rFonts w:ascii="Arial" w:hAnsi="Arial"/>
        <w:b/>
        <w:color w:val="FFFFFF"/>
        <w:sz w:val="22"/>
      </w:rPr>
      <w:tblPr/>
      <w:tcPr>
        <w:shd w:val="clear" w:color="4BACC6" w:themeColor="accent5" w:fill="auto"/>
      </w:tcPr>
    </w:tblStylePr>
    <w:tblStylePr w:type="band1Vert">
      <w:tblPr/>
      <w:tcPr>
        <w:shd w:val="clear" w:color="ACD8E4" w:themeColor="accent5" w:themeTint="75" w:fill="auto"/>
      </w:tcPr>
    </w:tblStylePr>
    <w:tblStylePr w:type="band1Horz">
      <w:tblPr/>
      <w:tcPr>
        <w:shd w:val="clear" w:color="ACD8E4" w:themeColor="accent5" w:themeTint="75" w:fill="auto"/>
      </w:tcPr>
    </w:tblStylePr>
  </w:style>
  <w:style w:type="table" w:customStyle="1" w:styleId="GridTable5Dark-Accent6">
    <w:name w:val="Grid Table 5 Dark - Accent 6"/>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F79646" w:themeColor="accent6" w:fill="auto"/>
      </w:tcPr>
    </w:tblStylePr>
    <w:tblStylePr w:type="lastRow">
      <w:rPr>
        <w:rFonts w:ascii="Arial" w:hAnsi="Arial"/>
        <w:b/>
        <w:color w:val="FFFFFF"/>
        <w:sz w:val="22"/>
      </w:rPr>
      <w:tblPr/>
      <w:tcPr>
        <w:tcBorders>
          <w:top w:val="single" w:sz="4" w:space="0" w:color="FFFFFF" w:themeColor="light1"/>
        </w:tcBorders>
        <w:shd w:val="clear" w:color="F79646" w:themeColor="accent6" w:fill="auto"/>
      </w:tcPr>
    </w:tblStylePr>
    <w:tblStylePr w:type="firstCol">
      <w:rPr>
        <w:rFonts w:ascii="Arial" w:hAnsi="Arial"/>
        <w:b/>
        <w:color w:val="FFFFFF"/>
        <w:sz w:val="22"/>
      </w:rPr>
      <w:tblPr/>
      <w:tcPr>
        <w:shd w:val="clear" w:color="F79646" w:themeColor="accent6" w:fill="auto"/>
      </w:tcPr>
    </w:tblStylePr>
    <w:tblStylePr w:type="lastCol">
      <w:rPr>
        <w:rFonts w:ascii="Arial" w:hAnsi="Arial"/>
        <w:b/>
        <w:color w:val="FFFFFF"/>
        <w:sz w:val="22"/>
      </w:rPr>
      <w:tblPr/>
      <w:tcPr>
        <w:shd w:val="clear" w:color="F79646" w:themeColor="accent6" w:fill="auto"/>
      </w:tcPr>
    </w:tblStylePr>
    <w:tblStylePr w:type="band1Vert">
      <w:tblPr/>
      <w:tcPr>
        <w:shd w:val="clear" w:color="FBCEAA" w:themeColor="accent6" w:themeTint="75" w:fill="auto"/>
      </w:tcPr>
    </w:tblStylePr>
    <w:tblStylePr w:type="band1Horz">
      <w:tblPr/>
      <w:tcPr>
        <w:shd w:val="clear" w:color="FBCEAA" w:themeColor="accent6" w:themeTint="75" w:fill="auto"/>
      </w:tcPr>
    </w:tblStylePr>
  </w:style>
  <w:style w:type="table" w:customStyle="1" w:styleId="GridTable6Colorful">
    <w:name w:val="Grid Table 6 Colorful"/>
    <w:basedOn w:val="a2"/>
    <w:uiPriority w:val="99"/>
    <w:qFormat/>
    <w:tblPr>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auto"/>
      </w:tcPr>
    </w:tblStylePr>
    <w:tblStylePr w:type="band1Horz">
      <w:rPr>
        <w:rFonts w:ascii="Arial" w:hAnsi="Arial"/>
        <w:color w:val="7F7F7F" w:themeColor="text1" w:themeTint="80"/>
        <w:sz w:val="22"/>
      </w:rPr>
      <w:tblPr/>
      <w:tcPr>
        <w:shd w:val="clear" w:color="CBCBCB" w:themeColor="text1" w:themeTint="34" w:fill="auto"/>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2"/>
    <w:uiPriority w:val="99"/>
    <w:qFormat/>
    <w:tblPr>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rPr>
      <w:tblPr/>
      <w:tcPr>
        <w:tcBorders>
          <w:bottom w:val="single" w:sz="12" w:space="0" w:color="A6BFDD" w:themeColor="accent1" w:themeTint="80"/>
        </w:tcBorders>
      </w:tcPr>
    </w:tblStylePr>
    <w:tblStylePr w:type="lastRow">
      <w:rPr>
        <w:b/>
        <w:color w:val="A6BFDD" w:themeColor="accent1" w:themeTint="80"/>
      </w:rPr>
    </w:tblStylePr>
    <w:tblStylePr w:type="firstCol">
      <w:rPr>
        <w:b/>
        <w:color w:val="A6BFDD" w:themeColor="accent1" w:themeTint="80"/>
      </w:rPr>
    </w:tblStylePr>
    <w:tblStylePr w:type="lastCol">
      <w:rPr>
        <w:b/>
        <w:color w:val="A6BFDD" w:themeColor="accent1" w:themeTint="80"/>
      </w:rPr>
    </w:tblStylePr>
    <w:tblStylePr w:type="band1Vert">
      <w:tblPr/>
      <w:tcPr>
        <w:shd w:val="clear" w:color="DAE5F1" w:themeColor="accent1" w:themeTint="34" w:fill="auto"/>
      </w:tcPr>
    </w:tblStylePr>
    <w:tblStylePr w:type="band1Horz">
      <w:rPr>
        <w:rFonts w:ascii="Arial" w:hAnsi="Arial"/>
        <w:color w:val="A6BFDD" w:themeColor="accent1" w:themeTint="80"/>
        <w:sz w:val="22"/>
      </w:rPr>
      <w:tblPr/>
      <w:tcPr>
        <w:shd w:val="clear" w:color="DAE5F1" w:themeColor="accent1" w:themeTint="34" w:fill="auto"/>
      </w:tcPr>
    </w:tblStylePr>
    <w:tblStylePr w:type="band2Horz">
      <w:rPr>
        <w:rFonts w:ascii="Arial" w:hAnsi="Arial"/>
        <w:color w:val="A6BFDD" w:themeColor="accent1" w:themeTint="80"/>
        <w:sz w:val="22"/>
      </w:rPr>
    </w:tblStylePr>
  </w:style>
  <w:style w:type="table" w:customStyle="1" w:styleId="GridTable6Colorful-Accent2">
    <w:name w:val="Grid Table 6 Colorful - Accent 2"/>
    <w:basedOn w:val="a2"/>
    <w:uiPriority w:val="99"/>
    <w:qFormat/>
    <w:tblPr>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A9796" w:themeColor="accent2" w:themeTint="96"/>
      </w:rPr>
      <w:tblPr/>
      <w:tcPr>
        <w:tcBorders>
          <w:bottom w:val="single" w:sz="12" w:space="0" w:color="D99695" w:themeColor="accent2" w:themeTint="97"/>
        </w:tcBorders>
      </w:tcPr>
    </w:tblStylePr>
    <w:tblStylePr w:type="lastRow">
      <w:rPr>
        <w:b/>
        <w:color w:val="DA9796" w:themeColor="accent2" w:themeTint="96"/>
      </w:rPr>
    </w:tblStylePr>
    <w:tblStylePr w:type="firstCol">
      <w:rPr>
        <w:b/>
        <w:color w:val="DA9796" w:themeColor="accent2" w:themeTint="96"/>
      </w:rPr>
    </w:tblStylePr>
    <w:tblStylePr w:type="lastCol">
      <w:rPr>
        <w:b/>
        <w:color w:val="DA9796" w:themeColor="accent2" w:themeTint="96"/>
      </w:rPr>
    </w:tblStylePr>
    <w:tblStylePr w:type="band1Vert">
      <w:tblPr/>
      <w:tcPr>
        <w:shd w:val="clear" w:color="F2DCDC" w:themeColor="accent2" w:themeTint="32" w:fill="auto"/>
      </w:tcPr>
    </w:tblStylePr>
    <w:tblStylePr w:type="band1Horz">
      <w:rPr>
        <w:rFonts w:ascii="Arial" w:hAnsi="Arial"/>
        <w:color w:val="DA9796" w:themeColor="accent2" w:themeTint="96"/>
        <w:sz w:val="22"/>
      </w:rPr>
      <w:tblPr/>
      <w:tcPr>
        <w:shd w:val="clear" w:color="F2DCDC" w:themeColor="accent2" w:themeTint="32" w:fill="auto"/>
      </w:tcPr>
    </w:tblStylePr>
    <w:tblStylePr w:type="band2Horz">
      <w:rPr>
        <w:rFonts w:ascii="Arial" w:hAnsi="Arial"/>
        <w:color w:val="DA9796" w:themeColor="accent2" w:themeTint="96"/>
        <w:sz w:val="22"/>
      </w:rPr>
    </w:tblStylePr>
  </w:style>
  <w:style w:type="table" w:customStyle="1" w:styleId="GridTable6Colorful-Accent3">
    <w:name w:val="Grid Table 6 Colorful - Accent 3"/>
    <w:basedOn w:val="a2"/>
    <w:uiPriority w:val="99"/>
    <w:qFormat/>
    <w:tblPr>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BBB59" w:themeColor="accent3"/>
      </w:rPr>
      <w:tblPr/>
      <w:tcPr>
        <w:tcBorders>
          <w:bottom w:val="single" w:sz="12" w:space="0" w:color="9ABB59" w:themeColor="accent3" w:themeTint="FE"/>
        </w:tcBorders>
      </w:tcPr>
    </w:tblStylePr>
    <w:tblStylePr w:type="lastRow">
      <w:rPr>
        <w:b/>
        <w:color w:val="9BBB59" w:themeColor="accent3"/>
      </w:rPr>
    </w:tblStylePr>
    <w:tblStylePr w:type="firstCol">
      <w:rPr>
        <w:b/>
        <w:color w:val="9BBB59" w:themeColor="accent3"/>
      </w:rPr>
    </w:tblStylePr>
    <w:tblStylePr w:type="lastCol">
      <w:rPr>
        <w:b/>
        <w:color w:val="9BBB59" w:themeColor="accent3"/>
      </w:rPr>
    </w:tblStylePr>
    <w:tblStylePr w:type="band1Vert">
      <w:tblPr/>
      <w:tcPr>
        <w:shd w:val="clear" w:color="EAF1DC" w:themeColor="accent3" w:themeTint="34" w:fill="auto"/>
      </w:tcPr>
    </w:tblStylePr>
    <w:tblStylePr w:type="band1Horz">
      <w:rPr>
        <w:rFonts w:ascii="Arial" w:hAnsi="Arial"/>
        <w:color w:val="9BBB59" w:themeColor="accent3"/>
        <w:sz w:val="22"/>
      </w:rPr>
      <w:tblPr/>
      <w:tcPr>
        <w:shd w:val="clear" w:color="EAF1DC" w:themeColor="accent3" w:themeTint="34" w:fill="auto"/>
      </w:tcPr>
    </w:tblStylePr>
    <w:tblStylePr w:type="band2Horz">
      <w:rPr>
        <w:rFonts w:ascii="Arial" w:hAnsi="Arial"/>
        <w:color w:val="9BBB59" w:themeColor="accent3"/>
        <w:sz w:val="22"/>
      </w:rPr>
    </w:tblStylePr>
  </w:style>
  <w:style w:type="table" w:customStyle="1" w:styleId="GridTable6Colorful-Accent4">
    <w:name w:val="Grid Table 6 Colorful - Accent 4"/>
    <w:basedOn w:val="a2"/>
    <w:uiPriority w:val="99"/>
    <w:qFormat/>
    <w:tblPr>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7" w:themeColor="accent4" w:themeTint="99"/>
      </w:rPr>
      <w:tblPr/>
      <w:tcPr>
        <w:tcBorders>
          <w:bottom w:val="single" w:sz="12" w:space="0" w:color="B2A1C6" w:themeColor="accent4" w:themeTint="9A"/>
        </w:tcBorders>
      </w:tcPr>
    </w:tblStylePr>
    <w:tblStylePr w:type="lastRow">
      <w:rPr>
        <w:b/>
        <w:color w:val="B2A1C7" w:themeColor="accent4" w:themeTint="99"/>
      </w:rPr>
    </w:tblStylePr>
    <w:tblStylePr w:type="firstCol">
      <w:rPr>
        <w:b/>
        <w:color w:val="B2A1C7" w:themeColor="accent4" w:themeTint="99"/>
      </w:rPr>
    </w:tblStylePr>
    <w:tblStylePr w:type="lastCol">
      <w:rPr>
        <w:b/>
        <w:color w:val="B2A1C7" w:themeColor="accent4" w:themeTint="99"/>
      </w:rPr>
    </w:tblStylePr>
    <w:tblStylePr w:type="band1Vert">
      <w:tblPr/>
      <w:tcPr>
        <w:shd w:val="clear" w:color="E5DFEC" w:themeColor="accent4" w:themeTint="34" w:fill="auto"/>
      </w:tcPr>
    </w:tblStylePr>
    <w:tblStylePr w:type="band1Horz">
      <w:rPr>
        <w:rFonts w:ascii="Arial" w:hAnsi="Arial"/>
        <w:color w:val="B2A1C7" w:themeColor="accent4" w:themeTint="99"/>
        <w:sz w:val="22"/>
      </w:rPr>
      <w:tblPr/>
      <w:tcPr>
        <w:shd w:val="clear" w:color="E5DFEC" w:themeColor="accent4" w:themeTint="34" w:fill="auto"/>
      </w:tcPr>
    </w:tblStylePr>
    <w:tblStylePr w:type="band2Horz">
      <w:rPr>
        <w:rFonts w:ascii="Arial" w:hAnsi="Arial"/>
        <w:color w:val="B2A1C7" w:themeColor="accent4" w:themeTint="99"/>
        <w:sz w:val="22"/>
      </w:rPr>
    </w:tblStylePr>
  </w:style>
  <w:style w:type="table" w:customStyle="1" w:styleId="GridTable6Colorful-Accent5">
    <w:name w:val="Grid Table 6 Colorful - Accent 5"/>
    <w:basedOn w:val="a2"/>
    <w:uiPriority w:val="99"/>
    <w:qFormat/>
    <w:tblPr>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678" w:themeColor="accent5" w:themeShade="94"/>
      </w:rPr>
      <w:tblPr/>
      <w:tcPr>
        <w:tcBorders>
          <w:bottom w:val="single" w:sz="12" w:space="0" w:color="4BACC6" w:themeColor="accent5"/>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DAEEF3" w:themeColor="accent5" w:themeTint="34" w:fill="auto"/>
      </w:tcPr>
    </w:tblStylePr>
    <w:tblStylePr w:type="band1Horz">
      <w:rPr>
        <w:rFonts w:ascii="Arial" w:hAnsi="Arial"/>
        <w:color w:val="266678" w:themeColor="accent5" w:themeShade="94"/>
        <w:sz w:val="22"/>
      </w:rPr>
      <w:tblPr/>
      <w:tcPr>
        <w:shd w:val="clear" w:color="DAEEF3" w:themeColor="accent5" w:themeTint="34" w:fill="auto"/>
      </w:tcPr>
    </w:tblStylePr>
    <w:tblStylePr w:type="band2Horz">
      <w:rPr>
        <w:rFonts w:ascii="Arial" w:hAnsi="Arial"/>
        <w:color w:val="266678" w:themeColor="accent5" w:themeShade="94"/>
        <w:sz w:val="22"/>
      </w:rPr>
    </w:tblStylePr>
  </w:style>
  <w:style w:type="table" w:customStyle="1" w:styleId="GridTable6Colorful-Accent6">
    <w:name w:val="Grid Table 6 Colorful - Accent 6"/>
    <w:basedOn w:val="a2"/>
    <w:uiPriority w:val="99"/>
    <w:qFormat/>
    <w:tblPr>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678" w:themeColor="accent5" w:themeShade="94"/>
      </w:rPr>
      <w:tblPr/>
      <w:tcPr>
        <w:tcBorders>
          <w:bottom w:val="single" w:sz="12" w:space="0" w:color="F79646" w:themeColor="accent6"/>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FDE9D8" w:themeColor="accent6" w:themeTint="34" w:fill="auto"/>
      </w:tcPr>
    </w:tblStylePr>
    <w:tblStylePr w:type="band1Horz">
      <w:rPr>
        <w:rFonts w:ascii="Arial" w:hAnsi="Arial"/>
        <w:color w:val="266678" w:themeColor="accent5" w:themeShade="94"/>
        <w:sz w:val="22"/>
      </w:rPr>
      <w:tblPr/>
      <w:tcPr>
        <w:shd w:val="clear" w:color="FDE9D8" w:themeColor="accent6" w:themeTint="34" w:fill="auto"/>
      </w:tcPr>
    </w:tblStylePr>
    <w:tblStylePr w:type="band2Horz">
      <w:rPr>
        <w:rFonts w:ascii="Arial" w:hAnsi="Arial"/>
        <w:color w:val="266678" w:themeColor="accent5" w:themeShade="94"/>
        <w:sz w:val="22"/>
      </w:rPr>
    </w:tblStylePr>
  </w:style>
  <w:style w:type="table" w:customStyle="1" w:styleId="GridTable7Colorful">
    <w:name w:val="Grid Table 7 Colorful"/>
    <w:basedOn w:val="a2"/>
    <w:uiPriority w:val="99"/>
    <w:qFormat/>
    <w:tblPr>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auto"/>
      </w:tcPr>
    </w:tblStylePr>
    <w:tblStylePr w:type="lastRow">
      <w:rPr>
        <w:rFonts w:ascii="Arial" w:hAnsi="Arial"/>
        <w:b/>
        <w:color w:val="7F7F7F" w:themeColor="text1" w:themeTint="80"/>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7F7F7F" w:themeColor="text1" w:themeTint="80"/>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auto"/>
      </w:tcPr>
    </w:tblStylePr>
    <w:tblStylePr w:type="band1Horz">
      <w:rPr>
        <w:rFonts w:ascii="Arial" w:hAnsi="Arial"/>
        <w:color w:val="7F7F7F" w:themeColor="text1" w:themeTint="80"/>
        <w:sz w:val="22"/>
      </w:rPr>
      <w:tblPr/>
      <w:tcPr>
        <w:shd w:val="clear" w:color="F2F2F2" w:themeColor="text1" w:themeTint="0D" w:fill="auto"/>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2"/>
    <w:uiPriority w:val="99"/>
    <w:qFormat/>
    <w:tblPr>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rFonts w:ascii="Arial" w:hAnsi="Arial"/>
        <w:b/>
        <w:color w:val="A6BFDD" w:themeColor="accent1" w:themeTint="80"/>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auto"/>
      </w:tcPr>
    </w:tblStylePr>
    <w:tblStylePr w:type="lastRow">
      <w:rPr>
        <w:rFonts w:ascii="Arial" w:hAnsi="Arial"/>
        <w:b/>
        <w:color w:val="A6BFDD" w:themeColor="accent1" w:themeTint="80"/>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A6BFDD" w:themeColor="accent1" w:themeTint="80"/>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auto"/>
      </w:tcPr>
    </w:tblStylePr>
    <w:tblStylePr w:type="band1Horz">
      <w:rPr>
        <w:rFonts w:ascii="Arial" w:hAnsi="Arial"/>
        <w:color w:val="A6BFDD" w:themeColor="accent1" w:themeTint="80"/>
        <w:sz w:val="22"/>
      </w:rPr>
      <w:tblPr/>
      <w:tcPr>
        <w:shd w:val="clear" w:color="DAE5F1" w:themeColor="accent1" w:themeTint="34" w:fill="auto"/>
      </w:tcPr>
    </w:tblStylePr>
    <w:tblStylePr w:type="band2Horz">
      <w:rPr>
        <w:rFonts w:ascii="Arial" w:hAnsi="Arial"/>
        <w:color w:val="A6BFDD" w:themeColor="accent1" w:themeTint="80"/>
        <w:sz w:val="22"/>
      </w:rPr>
    </w:tblStylePr>
  </w:style>
  <w:style w:type="table" w:customStyle="1" w:styleId="GridTable7Colorful-Accent2">
    <w:name w:val="Grid Table 7 Colorful - Accent 2"/>
    <w:basedOn w:val="a2"/>
    <w:uiPriority w:val="99"/>
    <w:qFormat/>
    <w:tblPr>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rFonts w:ascii="Arial" w:hAnsi="Arial"/>
        <w:b/>
        <w:color w:val="DA9796" w:themeColor="accent2" w:themeTint="96"/>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auto"/>
      </w:tcPr>
    </w:tblStylePr>
    <w:tblStylePr w:type="lastRow">
      <w:rPr>
        <w:rFonts w:ascii="Arial" w:hAnsi="Arial"/>
        <w:b/>
        <w:color w:val="DA9796" w:themeColor="accent2" w:themeTint="96"/>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DA9796" w:themeColor="accent2" w:themeTint="96"/>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A9796" w:themeColor="accent2" w:themeTint="96"/>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auto"/>
      </w:tcPr>
    </w:tblStylePr>
    <w:tblStylePr w:type="band1Horz">
      <w:rPr>
        <w:rFonts w:ascii="Arial" w:hAnsi="Arial"/>
        <w:color w:val="DA9796" w:themeColor="accent2" w:themeTint="96"/>
        <w:sz w:val="22"/>
      </w:rPr>
      <w:tblPr/>
      <w:tcPr>
        <w:shd w:val="clear" w:color="F2DCDC" w:themeColor="accent2" w:themeTint="32" w:fill="auto"/>
      </w:tcPr>
    </w:tblStylePr>
    <w:tblStylePr w:type="band2Horz">
      <w:rPr>
        <w:rFonts w:ascii="Arial" w:hAnsi="Arial"/>
        <w:color w:val="DA9796" w:themeColor="accent2" w:themeTint="96"/>
        <w:sz w:val="22"/>
      </w:rPr>
    </w:tblStylePr>
  </w:style>
  <w:style w:type="table" w:customStyle="1" w:styleId="GridTable7Colorful-Accent3">
    <w:name w:val="Grid Table 7 Colorful - Accent 3"/>
    <w:basedOn w:val="a2"/>
    <w:uiPriority w:val="99"/>
    <w:qFormat/>
    <w:tblPr>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rFonts w:ascii="Arial" w:hAnsi="Arial"/>
        <w:b/>
        <w:color w:val="9BBB59" w:themeColor="accent3"/>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auto"/>
      </w:tcPr>
    </w:tblStylePr>
    <w:tblStylePr w:type="lastRow">
      <w:rPr>
        <w:rFonts w:ascii="Arial" w:hAnsi="Arial"/>
        <w:b/>
        <w:color w:val="9BBB59" w:themeColor="accent3"/>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9BBB59" w:themeColor="accent3"/>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BBB59" w:themeColor="accent3"/>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auto"/>
      </w:tcPr>
    </w:tblStylePr>
    <w:tblStylePr w:type="band1Horz">
      <w:rPr>
        <w:rFonts w:ascii="Arial" w:hAnsi="Arial"/>
        <w:color w:val="9BBB59" w:themeColor="accent3"/>
        <w:sz w:val="22"/>
      </w:rPr>
      <w:tblPr/>
      <w:tcPr>
        <w:shd w:val="clear" w:color="EAF1DC" w:themeColor="accent3" w:themeTint="34" w:fill="auto"/>
      </w:tcPr>
    </w:tblStylePr>
    <w:tblStylePr w:type="band2Horz">
      <w:rPr>
        <w:rFonts w:ascii="Arial" w:hAnsi="Arial"/>
        <w:color w:val="9BBB59" w:themeColor="accent3"/>
        <w:sz w:val="22"/>
      </w:rPr>
    </w:tblStylePr>
  </w:style>
  <w:style w:type="table" w:customStyle="1" w:styleId="GridTable7Colorful-Accent4">
    <w:name w:val="Grid Table 7 Colorful - Accent 4"/>
    <w:basedOn w:val="a2"/>
    <w:uiPriority w:val="99"/>
    <w:qFormat/>
    <w:tblPr>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rFonts w:ascii="Arial" w:hAnsi="Arial"/>
        <w:b/>
        <w:color w:val="B2A1C7" w:themeColor="accent4" w:themeTint="99"/>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auto"/>
      </w:tcPr>
    </w:tblStylePr>
    <w:tblStylePr w:type="lastRow">
      <w:rPr>
        <w:rFonts w:ascii="Arial" w:hAnsi="Arial"/>
        <w:b/>
        <w:color w:val="B2A1C7" w:themeColor="accent4" w:themeTint="99"/>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B2A1C7" w:themeColor="accent4" w:themeTint="99"/>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7" w:themeColor="accent4" w:themeTint="99"/>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auto"/>
      </w:tcPr>
    </w:tblStylePr>
    <w:tblStylePr w:type="band1Horz">
      <w:rPr>
        <w:rFonts w:ascii="Arial" w:hAnsi="Arial"/>
        <w:color w:val="B2A1C7" w:themeColor="accent4" w:themeTint="99"/>
        <w:sz w:val="22"/>
      </w:rPr>
      <w:tblPr/>
      <w:tcPr>
        <w:shd w:val="clear" w:color="E5DFEC" w:themeColor="accent4" w:themeTint="34" w:fill="auto"/>
      </w:tcPr>
    </w:tblStylePr>
    <w:tblStylePr w:type="band2Horz">
      <w:rPr>
        <w:rFonts w:ascii="Arial" w:hAnsi="Arial"/>
        <w:color w:val="B2A1C7" w:themeColor="accent4" w:themeTint="99"/>
        <w:sz w:val="22"/>
      </w:rPr>
    </w:tblStylePr>
  </w:style>
  <w:style w:type="table" w:customStyle="1" w:styleId="GridTable7Colorful-Accent5">
    <w:name w:val="Grid Table 7 Colorful - Accent 5"/>
    <w:basedOn w:val="a2"/>
    <w:uiPriority w:val="99"/>
    <w:qFormat/>
    <w:tblPr>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266678" w:themeColor="accent5" w:themeShade="94"/>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auto"/>
      </w:tcPr>
    </w:tblStylePr>
    <w:tblStylePr w:type="lastRow">
      <w:rPr>
        <w:rFonts w:ascii="Arial" w:hAnsi="Arial"/>
        <w:b/>
        <w:color w:val="266678" w:themeColor="accent5" w:themeShade="94"/>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266678" w:themeColor="accent5" w:themeShade="94"/>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678" w:themeColor="accent5" w:themeShade="94"/>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auto"/>
      </w:tcPr>
    </w:tblStylePr>
    <w:tblStylePr w:type="band1Horz">
      <w:rPr>
        <w:rFonts w:ascii="Arial" w:hAnsi="Arial"/>
        <w:color w:val="266678" w:themeColor="accent5" w:themeShade="94"/>
        <w:sz w:val="22"/>
      </w:rPr>
      <w:tblPr/>
      <w:tcPr>
        <w:shd w:val="clear" w:color="DAEEF3" w:themeColor="accent5" w:themeTint="34" w:fill="auto"/>
      </w:tcPr>
    </w:tblStylePr>
    <w:tblStylePr w:type="band2Horz">
      <w:rPr>
        <w:rFonts w:ascii="Arial" w:hAnsi="Arial"/>
        <w:color w:val="266678" w:themeColor="accent5" w:themeShade="94"/>
        <w:sz w:val="22"/>
      </w:rPr>
    </w:tblStylePr>
  </w:style>
  <w:style w:type="table" w:customStyle="1" w:styleId="GridTable7Colorful-Accent6">
    <w:name w:val="Grid Table 7 Colorful - Accent 6"/>
    <w:basedOn w:val="a2"/>
    <w:uiPriority w:val="99"/>
    <w:qFormat/>
    <w:tblPr>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B05307" w:themeColor="accent6" w:themeShade="94"/>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auto"/>
      </w:tcPr>
    </w:tblStylePr>
    <w:tblStylePr w:type="lastRow">
      <w:rPr>
        <w:rFonts w:ascii="Arial" w:hAnsi="Arial"/>
        <w:b/>
        <w:color w:val="B05307" w:themeColor="accent6" w:themeShade="94"/>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B05307" w:themeColor="accent6" w:themeShade="94"/>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05307" w:themeColor="accent6" w:themeShade="94"/>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auto"/>
      </w:tcPr>
    </w:tblStylePr>
    <w:tblStylePr w:type="band1Horz">
      <w:rPr>
        <w:rFonts w:ascii="Arial" w:hAnsi="Arial"/>
        <w:color w:val="B05307" w:themeColor="accent6" w:themeShade="94"/>
        <w:sz w:val="22"/>
      </w:rPr>
      <w:tblPr/>
      <w:tcPr>
        <w:shd w:val="clear" w:color="FDE9D8" w:themeColor="accent6" w:themeTint="34" w:fill="auto"/>
      </w:tcPr>
    </w:tblStylePr>
    <w:tblStylePr w:type="band2Horz">
      <w:rPr>
        <w:rFonts w:ascii="Arial" w:hAnsi="Arial"/>
        <w:color w:val="B05307" w:themeColor="accent6" w:themeShade="94"/>
        <w:sz w:val="22"/>
      </w:rPr>
    </w:tblStylePr>
  </w:style>
  <w:style w:type="table" w:customStyle="1" w:styleId="ListTable1Light">
    <w:name w:val="List Table 1 Light"/>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auto"/>
      </w:tcPr>
    </w:tblStylePr>
    <w:tblStylePr w:type="band1Horz">
      <w:tblPr/>
      <w:tcPr>
        <w:shd w:val="clear" w:color="BFBFBF" w:themeColor="text1" w:themeTint="40" w:fill="auto"/>
      </w:tcPr>
    </w:tblStylePr>
  </w:style>
  <w:style w:type="table" w:customStyle="1" w:styleId="ListTable1Light-Accent1">
    <w:name w:val="List Table 1 Light - Accent 1"/>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auto"/>
      </w:tcPr>
    </w:tblStylePr>
    <w:tblStylePr w:type="band1Horz">
      <w:tblPr/>
      <w:tcPr>
        <w:shd w:val="clear" w:color="D2DFEE" w:themeColor="accent1" w:themeTint="40" w:fill="auto"/>
      </w:tcPr>
    </w:tblStylePr>
  </w:style>
  <w:style w:type="table" w:customStyle="1" w:styleId="ListTable1Light-Accent2">
    <w:name w:val="List Table 1 Light - Accent 2"/>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auto"/>
      </w:tcPr>
    </w:tblStylePr>
    <w:tblStylePr w:type="band1Horz">
      <w:tblPr/>
      <w:tcPr>
        <w:shd w:val="clear" w:color="EFD2D2" w:themeColor="accent2" w:themeTint="40" w:fill="auto"/>
      </w:tcPr>
    </w:tblStylePr>
  </w:style>
  <w:style w:type="table" w:customStyle="1" w:styleId="ListTable1Light-Accent3">
    <w:name w:val="List Table 1 Light - Accent 3"/>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auto"/>
      </w:tcPr>
    </w:tblStylePr>
    <w:tblStylePr w:type="band1Horz">
      <w:tblPr/>
      <w:tcPr>
        <w:shd w:val="clear" w:color="E5EED5" w:themeColor="accent3" w:themeTint="40" w:fill="auto"/>
      </w:tcPr>
    </w:tblStylePr>
  </w:style>
  <w:style w:type="table" w:customStyle="1" w:styleId="ListTable1Light-Accent4">
    <w:name w:val="List Table 1 Light - Accent 4"/>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auto"/>
      </w:tcPr>
    </w:tblStylePr>
    <w:tblStylePr w:type="band1Horz">
      <w:tblPr/>
      <w:tcPr>
        <w:shd w:val="clear" w:color="DFD8E7" w:themeColor="accent4" w:themeTint="40" w:fill="auto"/>
      </w:tcPr>
    </w:tblStylePr>
  </w:style>
  <w:style w:type="table" w:customStyle="1" w:styleId="ListTable1Light-Accent5">
    <w:name w:val="List Table 1 Light - Accent 5"/>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auto"/>
      </w:tcPr>
    </w:tblStylePr>
    <w:tblStylePr w:type="band1Horz">
      <w:tblPr/>
      <w:tcPr>
        <w:shd w:val="clear" w:color="D1EAF0" w:themeColor="accent5" w:themeTint="40" w:fill="auto"/>
      </w:tcPr>
    </w:tblStylePr>
  </w:style>
  <w:style w:type="table" w:customStyle="1" w:styleId="ListTable1Light-Accent6">
    <w:name w:val="List Table 1 Light - Accent 6"/>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auto"/>
      </w:tcPr>
    </w:tblStylePr>
    <w:tblStylePr w:type="band1Horz">
      <w:tblPr/>
      <w:tcPr>
        <w:shd w:val="clear" w:color="FDE4D0" w:themeColor="accent6" w:themeTint="40" w:fill="auto"/>
      </w:tcPr>
    </w:tblStylePr>
  </w:style>
  <w:style w:type="table" w:customStyle="1" w:styleId="ListTable2">
    <w:name w:val="List Table 2"/>
    <w:basedOn w:val="a2"/>
    <w:uiPriority w:val="99"/>
    <w:qFormat/>
    <w:tblPr>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2-Accent1">
    <w:name w:val="List Table 2 - Accent 1"/>
    <w:basedOn w:val="a2"/>
    <w:uiPriority w:val="99"/>
    <w:qFormat/>
    <w:tblPr>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auto"/>
      </w:tcPr>
    </w:tblStylePr>
    <w:tblStylePr w:type="band1Horz">
      <w:rPr>
        <w:rFonts w:ascii="Arial" w:hAnsi="Arial"/>
        <w:color w:val="404040"/>
        <w:sz w:val="22"/>
      </w:rPr>
      <w:tblPr/>
      <w:tcPr>
        <w:shd w:val="clear" w:color="D2DFEE" w:themeColor="accent1" w:themeTint="40" w:fill="auto"/>
      </w:tcPr>
    </w:tblStylePr>
  </w:style>
  <w:style w:type="table" w:customStyle="1" w:styleId="ListTable2-Accent2">
    <w:name w:val="List Table 2 - Accent 2"/>
    <w:basedOn w:val="a2"/>
    <w:uiPriority w:val="99"/>
    <w:qFormat/>
    <w:tblPr>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auto"/>
      </w:tcPr>
    </w:tblStylePr>
    <w:tblStylePr w:type="band1Horz">
      <w:rPr>
        <w:rFonts w:ascii="Arial" w:hAnsi="Arial"/>
        <w:color w:val="404040"/>
        <w:sz w:val="22"/>
      </w:rPr>
      <w:tblPr/>
      <w:tcPr>
        <w:shd w:val="clear" w:color="EFD2D2" w:themeColor="accent2" w:themeTint="40" w:fill="auto"/>
      </w:tcPr>
    </w:tblStylePr>
  </w:style>
  <w:style w:type="table" w:customStyle="1" w:styleId="ListTable2-Accent3">
    <w:name w:val="List Table 2 - Accent 3"/>
    <w:basedOn w:val="a2"/>
    <w:uiPriority w:val="99"/>
    <w:qFormat/>
    <w:tblPr>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auto"/>
      </w:tcPr>
    </w:tblStylePr>
    <w:tblStylePr w:type="band1Horz">
      <w:rPr>
        <w:rFonts w:ascii="Arial" w:hAnsi="Arial"/>
        <w:color w:val="404040"/>
        <w:sz w:val="22"/>
      </w:rPr>
      <w:tblPr/>
      <w:tcPr>
        <w:shd w:val="clear" w:color="E5EED5" w:themeColor="accent3" w:themeTint="40" w:fill="auto"/>
      </w:tcPr>
    </w:tblStylePr>
  </w:style>
  <w:style w:type="table" w:customStyle="1" w:styleId="ListTable2-Accent4">
    <w:name w:val="List Table 2 - Accent 4"/>
    <w:basedOn w:val="a2"/>
    <w:uiPriority w:val="99"/>
    <w:qFormat/>
    <w:tblPr>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auto"/>
      </w:tcPr>
    </w:tblStylePr>
    <w:tblStylePr w:type="band1Horz">
      <w:rPr>
        <w:rFonts w:ascii="Arial" w:hAnsi="Arial"/>
        <w:color w:val="404040"/>
        <w:sz w:val="22"/>
      </w:rPr>
      <w:tblPr/>
      <w:tcPr>
        <w:shd w:val="clear" w:color="DFD8E7" w:themeColor="accent4" w:themeTint="40" w:fill="auto"/>
      </w:tcPr>
    </w:tblStylePr>
  </w:style>
  <w:style w:type="table" w:customStyle="1" w:styleId="ListTable2-Accent5">
    <w:name w:val="List Table 2 - Accent 5"/>
    <w:basedOn w:val="a2"/>
    <w:uiPriority w:val="99"/>
    <w:qFormat/>
    <w:tblPr>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auto"/>
      </w:tcPr>
    </w:tblStylePr>
    <w:tblStylePr w:type="band1Horz">
      <w:rPr>
        <w:rFonts w:ascii="Arial" w:hAnsi="Arial"/>
        <w:color w:val="404040"/>
        <w:sz w:val="22"/>
      </w:rPr>
      <w:tblPr/>
      <w:tcPr>
        <w:shd w:val="clear" w:color="D1EAF0" w:themeColor="accent5" w:themeTint="40" w:fill="auto"/>
      </w:tcPr>
    </w:tblStylePr>
  </w:style>
  <w:style w:type="table" w:customStyle="1" w:styleId="ListTable2-Accent6">
    <w:name w:val="List Table 2 - Accent 6"/>
    <w:basedOn w:val="a2"/>
    <w:uiPriority w:val="99"/>
    <w:qFormat/>
    <w:tblPr>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auto"/>
      </w:tcPr>
    </w:tblStylePr>
    <w:tblStylePr w:type="band1Horz">
      <w:rPr>
        <w:rFonts w:ascii="Arial" w:hAnsi="Arial"/>
        <w:color w:val="404040"/>
        <w:sz w:val="22"/>
      </w:rPr>
      <w:tblPr/>
      <w:tcPr>
        <w:shd w:val="clear" w:color="FDE4D0" w:themeColor="accent6" w:themeTint="40" w:fill="auto"/>
      </w:tcPr>
    </w:tblStylePr>
  </w:style>
  <w:style w:type="table" w:customStyle="1" w:styleId="ListTable3">
    <w:name w:val="List Table 3"/>
    <w:basedOn w:val="a2"/>
    <w:uiPriority w:val="99"/>
    <w:qFormat/>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2"/>
    <w:uiPriority w:val="99"/>
    <w:qFormat/>
    <w:tblPr>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rFonts w:ascii="Arial" w:hAnsi="Arial"/>
        <w:b/>
        <w:color w:val="FFFFFF"/>
        <w:sz w:val="22"/>
      </w:rPr>
      <w:tbl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2"/>
    <w:uiPriority w:val="99"/>
    <w:qFormat/>
    <w:tblPr>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D996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2"/>
    <w:uiPriority w:val="99"/>
    <w:qFormat/>
    <w:tblPr>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3D69B"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2"/>
    <w:uiPriority w:val="99"/>
    <w:qFormat/>
    <w:tblPr>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2"/>
    <w:uiPriority w:val="99"/>
    <w:qFormat/>
    <w:tblPr>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2"/>
    <w:uiPriority w:val="99"/>
    <w:qFormat/>
    <w:tblPr>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a2"/>
    <w:uiPriority w:val="99"/>
    <w:qFormat/>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4-Accent1">
    <w:name w:val="List Table 4 - Accent 1"/>
    <w:basedOn w:val="a2"/>
    <w:uiPriority w:val="99"/>
    <w:qFormat/>
    <w:tblPr>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auto"/>
      </w:tcPr>
    </w:tblStylePr>
    <w:tblStylePr w:type="band1Horz">
      <w:rPr>
        <w:rFonts w:ascii="Arial" w:hAnsi="Arial"/>
        <w:color w:val="404040"/>
        <w:sz w:val="22"/>
      </w:rPr>
      <w:tblPr/>
      <w:tcPr>
        <w:shd w:val="clear" w:color="D2DFEE" w:themeColor="accent1" w:themeTint="40" w:fill="auto"/>
      </w:tcPr>
    </w:tblStylePr>
  </w:style>
  <w:style w:type="table" w:customStyle="1" w:styleId="ListTable4-Accent2">
    <w:name w:val="List Table 4 - Accent 2"/>
    <w:basedOn w:val="a2"/>
    <w:uiPriority w:val="99"/>
    <w:qFormat/>
    <w:tblPr>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auto"/>
      </w:tcPr>
    </w:tblStylePr>
    <w:tblStylePr w:type="band1Horz">
      <w:rPr>
        <w:rFonts w:ascii="Arial" w:hAnsi="Arial"/>
        <w:color w:val="404040"/>
        <w:sz w:val="22"/>
      </w:rPr>
      <w:tblPr/>
      <w:tcPr>
        <w:shd w:val="clear" w:color="EFD2D2" w:themeColor="accent2" w:themeTint="40" w:fill="auto"/>
      </w:tcPr>
    </w:tblStylePr>
  </w:style>
  <w:style w:type="table" w:customStyle="1" w:styleId="ListTable4-Accent3">
    <w:name w:val="List Table 4 - Accent 3"/>
    <w:basedOn w:val="a2"/>
    <w:uiPriority w:val="99"/>
    <w:qFormat/>
    <w:tblPr>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auto"/>
      </w:tcPr>
    </w:tblStylePr>
    <w:tblStylePr w:type="band1Horz">
      <w:rPr>
        <w:rFonts w:ascii="Arial" w:hAnsi="Arial"/>
        <w:color w:val="404040"/>
        <w:sz w:val="22"/>
      </w:rPr>
      <w:tblPr/>
      <w:tcPr>
        <w:shd w:val="clear" w:color="E5EED5" w:themeColor="accent3" w:themeTint="40" w:fill="auto"/>
      </w:tcPr>
    </w:tblStylePr>
  </w:style>
  <w:style w:type="table" w:customStyle="1" w:styleId="ListTable4-Accent4">
    <w:name w:val="List Table 4 - Accent 4"/>
    <w:basedOn w:val="a2"/>
    <w:uiPriority w:val="99"/>
    <w:qFormat/>
    <w:tblPr>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auto"/>
      </w:tcPr>
    </w:tblStylePr>
    <w:tblStylePr w:type="band1Horz">
      <w:rPr>
        <w:rFonts w:ascii="Arial" w:hAnsi="Arial"/>
        <w:color w:val="404040"/>
        <w:sz w:val="22"/>
      </w:rPr>
      <w:tblPr/>
      <w:tcPr>
        <w:shd w:val="clear" w:color="DFD8E7" w:themeColor="accent4" w:themeTint="40" w:fill="auto"/>
      </w:tcPr>
    </w:tblStylePr>
  </w:style>
  <w:style w:type="table" w:customStyle="1" w:styleId="ListTable4-Accent5">
    <w:name w:val="List Table 4 - Accent 5"/>
    <w:basedOn w:val="a2"/>
    <w:uiPriority w:val="99"/>
    <w:qFormat/>
    <w:tblPr>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auto"/>
      </w:tcPr>
    </w:tblStylePr>
    <w:tblStylePr w:type="band1Horz">
      <w:rPr>
        <w:rFonts w:ascii="Arial" w:hAnsi="Arial"/>
        <w:color w:val="404040"/>
        <w:sz w:val="22"/>
      </w:rPr>
      <w:tblPr/>
      <w:tcPr>
        <w:shd w:val="clear" w:color="D1EAF0" w:themeColor="accent5" w:themeTint="40" w:fill="auto"/>
      </w:tcPr>
    </w:tblStylePr>
  </w:style>
  <w:style w:type="table" w:customStyle="1" w:styleId="ListTable4-Accent6">
    <w:name w:val="List Table 4 - Accent 6"/>
    <w:basedOn w:val="a2"/>
    <w:uiPriority w:val="99"/>
    <w:qFormat/>
    <w:tblPr>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auto"/>
      </w:tcPr>
    </w:tblStylePr>
    <w:tblStylePr w:type="band1Horz">
      <w:rPr>
        <w:rFonts w:ascii="Arial" w:hAnsi="Arial"/>
        <w:color w:val="404040"/>
        <w:sz w:val="22"/>
      </w:rPr>
      <w:tblPr/>
      <w:tcPr>
        <w:shd w:val="clear" w:color="FDE4D0" w:themeColor="accent6" w:themeTint="40" w:fill="auto"/>
      </w:tcPr>
    </w:tblStylePr>
  </w:style>
  <w:style w:type="table" w:customStyle="1" w:styleId="ListTable5Dark">
    <w:name w:val="List Table 5 Dark"/>
    <w:basedOn w:val="a2"/>
    <w:uiPriority w:val="99"/>
    <w:qFormat/>
    <w:tblPr>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auto"/>
      </w:tcPr>
    </w:tblStylePr>
    <w:tblStylePr w:type="band2Horz">
      <w:tblPr/>
      <w:tcPr>
        <w:tcBorders>
          <w:top w:val="single" w:sz="4" w:space="0" w:color="FFFFFF" w:themeColor="light1"/>
          <w:bottom w:val="single" w:sz="4" w:space="0" w:color="FFFFFF" w:themeColor="light1"/>
        </w:tcBorders>
        <w:shd w:val="clear" w:color="7F7F7F" w:themeColor="text1" w:themeTint="80" w:fill="auto"/>
      </w:tcPr>
    </w:tblStylePr>
  </w:style>
  <w:style w:type="table" w:customStyle="1" w:styleId="ListTable5Dark-Accent1">
    <w:name w:val="List Table 5 Dark - Accent 1"/>
    <w:basedOn w:val="a2"/>
    <w:uiPriority w:val="99"/>
    <w:qFormat/>
    <w:tblPr>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auto"/>
      </w:tcPr>
    </w:tblStylePr>
    <w:tblStylePr w:type="band2Horz">
      <w:tblPr/>
      <w:tcPr>
        <w:tcBorders>
          <w:top w:val="single" w:sz="4" w:space="0" w:color="FFFFFF" w:themeColor="light1"/>
          <w:bottom w:val="single" w:sz="4" w:space="0" w:color="FFFFFF" w:themeColor="light1"/>
        </w:tcBorders>
        <w:shd w:val="clear" w:color="4F81BD" w:themeColor="accent1" w:fill="auto"/>
      </w:tcPr>
    </w:tblStylePr>
  </w:style>
  <w:style w:type="table" w:customStyle="1" w:styleId="ListTable5Dark-Accent2">
    <w:name w:val="List Table 5 Dark - Accent 2"/>
    <w:basedOn w:val="a2"/>
    <w:uiPriority w:val="99"/>
    <w:qFormat/>
    <w:tblPr>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auto"/>
      </w:tcPr>
    </w:tblStylePr>
    <w:tblStylePr w:type="band2Horz">
      <w:tblPr/>
      <w:tcPr>
        <w:tcBorders>
          <w:top w:val="single" w:sz="4" w:space="0" w:color="FFFFFF" w:themeColor="light1"/>
          <w:bottom w:val="single" w:sz="4" w:space="0" w:color="FFFFFF" w:themeColor="light1"/>
        </w:tcBorders>
        <w:shd w:val="clear" w:color="D99695" w:themeColor="accent2" w:themeTint="97" w:fill="auto"/>
      </w:tcPr>
    </w:tblStylePr>
  </w:style>
  <w:style w:type="table" w:customStyle="1" w:styleId="ListTable5Dark-Accent3">
    <w:name w:val="List Table 5 Dark - Accent 3"/>
    <w:basedOn w:val="a2"/>
    <w:uiPriority w:val="99"/>
    <w:qFormat/>
    <w:tblPr>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auto"/>
      </w:tcPr>
    </w:tblStylePr>
    <w:tblStylePr w:type="band2Horz">
      <w:tblPr/>
      <w:tcPr>
        <w:tcBorders>
          <w:top w:val="single" w:sz="4" w:space="0" w:color="FFFFFF" w:themeColor="light1"/>
          <w:bottom w:val="single" w:sz="4" w:space="0" w:color="FFFFFF" w:themeColor="light1"/>
        </w:tcBorders>
        <w:shd w:val="clear" w:color="C3D69B" w:themeColor="accent3" w:themeTint="98" w:fill="auto"/>
      </w:tcPr>
    </w:tblStylePr>
  </w:style>
  <w:style w:type="table" w:customStyle="1" w:styleId="ListTable5Dark-Accent4">
    <w:name w:val="List Table 5 Dark - Accent 4"/>
    <w:basedOn w:val="a2"/>
    <w:uiPriority w:val="99"/>
    <w:qFormat/>
    <w:tblPr>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auto"/>
      </w:tcPr>
    </w:tblStylePr>
    <w:tblStylePr w:type="band2Horz">
      <w:tblPr/>
      <w:tcPr>
        <w:tcBorders>
          <w:top w:val="single" w:sz="4" w:space="0" w:color="FFFFFF" w:themeColor="light1"/>
          <w:bottom w:val="single" w:sz="4" w:space="0" w:color="FFFFFF" w:themeColor="light1"/>
        </w:tcBorders>
        <w:shd w:val="clear" w:color="B2A1C6" w:themeColor="accent4" w:themeTint="9A" w:fill="auto"/>
      </w:tcPr>
    </w:tblStylePr>
  </w:style>
  <w:style w:type="table" w:customStyle="1" w:styleId="ListTable5Dark-Accent5">
    <w:name w:val="List Table 5 Dark - Accent 5"/>
    <w:basedOn w:val="a2"/>
    <w:uiPriority w:val="99"/>
    <w:qFormat/>
    <w:tblPr>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auto"/>
      </w:tcPr>
    </w:tblStylePr>
    <w:tblStylePr w:type="band2Horz">
      <w:tblPr/>
      <w:tcPr>
        <w:tcBorders>
          <w:top w:val="single" w:sz="4" w:space="0" w:color="FFFFFF" w:themeColor="light1"/>
          <w:bottom w:val="single" w:sz="4" w:space="0" w:color="FFFFFF" w:themeColor="light1"/>
        </w:tcBorders>
        <w:shd w:val="clear" w:color="92CCDC" w:themeColor="accent5" w:themeTint="9A" w:fill="auto"/>
      </w:tcPr>
    </w:tblStylePr>
  </w:style>
  <w:style w:type="table" w:customStyle="1" w:styleId="ListTable5Dark-Accent6">
    <w:name w:val="List Table 5 Dark - Accent 6"/>
    <w:basedOn w:val="a2"/>
    <w:uiPriority w:val="99"/>
    <w:qFormat/>
    <w:tblPr>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auto"/>
      </w:tcPr>
    </w:tblStylePr>
    <w:tblStylePr w:type="band2Horz">
      <w:tblPr/>
      <w:tcPr>
        <w:tcBorders>
          <w:top w:val="single" w:sz="4" w:space="0" w:color="FFFFFF" w:themeColor="light1"/>
          <w:bottom w:val="single" w:sz="4" w:space="0" w:color="FFFFFF" w:themeColor="light1"/>
        </w:tcBorders>
        <w:shd w:val="clear" w:color="FAC090" w:themeColor="accent6" w:themeTint="98" w:fill="auto"/>
      </w:tcPr>
    </w:tblStylePr>
  </w:style>
  <w:style w:type="table" w:customStyle="1" w:styleId="ListTable6Colorful">
    <w:name w:val="List Table 6 Colorful"/>
    <w:basedOn w:val="a2"/>
    <w:uiPriority w:val="99"/>
    <w:qFormat/>
    <w:tblPr>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auto"/>
      </w:tcPr>
    </w:tblStylePr>
    <w:tblStylePr w:type="band1Horz">
      <w:rPr>
        <w:rFonts w:ascii="Arial" w:hAnsi="Arial"/>
        <w:color w:val="000000" w:themeColor="text1"/>
        <w:sz w:val="22"/>
      </w:rPr>
      <w:tblPr/>
      <w:tcPr>
        <w:shd w:val="clear" w:color="BFBFBF" w:themeColor="text1" w:themeTint="40" w:fill="auto"/>
      </w:tcPr>
    </w:tblStylePr>
    <w:tblStylePr w:type="band2Horz">
      <w:rPr>
        <w:rFonts w:ascii="Arial" w:hAnsi="Arial"/>
        <w:color w:val="000000" w:themeColor="text1"/>
        <w:sz w:val="22"/>
      </w:rPr>
    </w:tblStylePr>
  </w:style>
  <w:style w:type="table" w:customStyle="1" w:styleId="ListTable6Colorful-Accent1">
    <w:name w:val="List Table 6 Colorful - Accent 1"/>
    <w:basedOn w:val="a2"/>
    <w:uiPriority w:val="99"/>
    <w:qFormat/>
    <w:tblPr>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0" w:themeColor="accent1" w:themeShade="94"/>
      </w:rPr>
      <w:tblPr/>
      <w:tcPr>
        <w:tcBorders>
          <w:bottom w:val="single" w:sz="4" w:space="0" w:color="4F81BD" w:themeColor="accent1"/>
        </w:tcBorders>
      </w:tcPr>
    </w:tblStylePr>
    <w:tblStylePr w:type="lastRow">
      <w:rPr>
        <w:b/>
        <w:color w:val="2A4A70" w:themeColor="accent1" w:themeShade="94"/>
      </w:rPr>
      <w:tblPr/>
      <w:tcPr>
        <w:tcBorders>
          <w:top w:val="single" w:sz="4" w:space="0" w:color="4F81BD" w:themeColor="accent1"/>
        </w:tcBorders>
      </w:tcPr>
    </w:tblStylePr>
    <w:tblStylePr w:type="firstCol">
      <w:rPr>
        <w:b/>
        <w:color w:val="2A4A70" w:themeColor="accent1" w:themeShade="94"/>
      </w:rPr>
    </w:tblStylePr>
    <w:tblStylePr w:type="lastCol">
      <w:rPr>
        <w:b/>
        <w:color w:val="2A4A70" w:themeColor="accent1" w:themeShade="94"/>
      </w:rPr>
    </w:tblStylePr>
    <w:tblStylePr w:type="band1Vert">
      <w:tblPr/>
      <w:tcPr>
        <w:shd w:val="clear" w:color="D2DFEE" w:themeColor="accent1" w:themeTint="40" w:fill="auto"/>
      </w:tcPr>
    </w:tblStylePr>
    <w:tblStylePr w:type="band1Horz">
      <w:rPr>
        <w:rFonts w:ascii="Arial" w:hAnsi="Arial"/>
        <w:color w:val="2A4A70" w:themeColor="accent1" w:themeShade="94"/>
        <w:sz w:val="22"/>
      </w:rPr>
      <w:tblPr/>
      <w:tcPr>
        <w:shd w:val="clear" w:color="D2DFEE" w:themeColor="accent1" w:themeTint="40" w:fill="auto"/>
      </w:tcPr>
    </w:tblStylePr>
    <w:tblStylePr w:type="band2Horz">
      <w:rPr>
        <w:rFonts w:ascii="Arial" w:hAnsi="Arial"/>
        <w:color w:val="2A4A70" w:themeColor="accent1" w:themeShade="94"/>
        <w:sz w:val="22"/>
      </w:rPr>
    </w:tblStylePr>
  </w:style>
  <w:style w:type="table" w:customStyle="1" w:styleId="ListTable6Colorful-Accent2">
    <w:name w:val="List Table 6 Colorful - Accent 2"/>
    <w:basedOn w:val="a2"/>
    <w:uiPriority w:val="99"/>
    <w:qFormat/>
    <w:tblPr>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A9796" w:themeColor="accent2" w:themeTint="96"/>
      </w:rPr>
      <w:tblPr/>
      <w:tcPr>
        <w:tcBorders>
          <w:bottom w:val="single" w:sz="4" w:space="0" w:color="D99695" w:themeColor="accent2" w:themeTint="97"/>
        </w:tcBorders>
      </w:tcPr>
    </w:tblStylePr>
    <w:tblStylePr w:type="lastRow">
      <w:rPr>
        <w:b/>
        <w:color w:val="DA9796" w:themeColor="accent2" w:themeTint="96"/>
      </w:rPr>
      <w:tblPr/>
      <w:tcPr>
        <w:tcBorders>
          <w:top w:val="single" w:sz="4" w:space="0" w:color="D99695" w:themeColor="accent2" w:themeTint="97"/>
        </w:tcBorders>
      </w:tcPr>
    </w:tblStylePr>
    <w:tblStylePr w:type="firstCol">
      <w:rPr>
        <w:b/>
        <w:color w:val="DA9796" w:themeColor="accent2" w:themeTint="96"/>
      </w:rPr>
    </w:tblStylePr>
    <w:tblStylePr w:type="lastCol">
      <w:rPr>
        <w:b/>
        <w:color w:val="DA9796" w:themeColor="accent2" w:themeTint="96"/>
      </w:rPr>
    </w:tblStylePr>
    <w:tblStylePr w:type="band1Vert">
      <w:tblPr/>
      <w:tcPr>
        <w:shd w:val="clear" w:color="EFD2D2" w:themeColor="accent2" w:themeTint="40" w:fill="auto"/>
      </w:tcPr>
    </w:tblStylePr>
    <w:tblStylePr w:type="band1Horz">
      <w:rPr>
        <w:rFonts w:ascii="Arial" w:hAnsi="Arial"/>
        <w:color w:val="DA9796" w:themeColor="accent2" w:themeTint="96"/>
        <w:sz w:val="22"/>
      </w:rPr>
      <w:tblPr/>
      <w:tcPr>
        <w:shd w:val="clear" w:color="EFD2D2" w:themeColor="accent2" w:themeTint="40" w:fill="auto"/>
      </w:tcPr>
    </w:tblStylePr>
    <w:tblStylePr w:type="band2Horz">
      <w:rPr>
        <w:rFonts w:ascii="Arial" w:hAnsi="Arial"/>
        <w:color w:val="DA9796" w:themeColor="accent2" w:themeTint="96"/>
        <w:sz w:val="22"/>
      </w:rPr>
    </w:tblStylePr>
  </w:style>
  <w:style w:type="table" w:customStyle="1" w:styleId="ListTable6Colorful-Accent3">
    <w:name w:val="List Table 6 Colorful - Accent 3"/>
    <w:basedOn w:val="a2"/>
    <w:uiPriority w:val="99"/>
    <w:qFormat/>
    <w:tblPr>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2D69B" w:themeColor="accent3" w:themeTint="99"/>
      </w:rPr>
      <w:tblPr/>
      <w:tcPr>
        <w:tcBorders>
          <w:bottom w:val="single" w:sz="4" w:space="0" w:color="C3D69B" w:themeColor="accent3" w:themeTint="98"/>
        </w:tcBorders>
      </w:tcPr>
    </w:tblStylePr>
    <w:tblStylePr w:type="lastRow">
      <w:rPr>
        <w:b/>
        <w:color w:val="C2D69B" w:themeColor="accent3" w:themeTint="99"/>
      </w:rPr>
      <w:tblPr/>
      <w:tcPr>
        <w:tcBorders>
          <w:top w:val="single" w:sz="4" w:space="0" w:color="C3D69B" w:themeColor="accent3" w:themeTint="98"/>
        </w:tcBorders>
      </w:tcPr>
    </w:tblStylePr>
    <w:tblStylePr w:type="firstCol">
      <w:rPr>
        <w:b/>
        <w:color w:val="C2D69B" w:themeColor="accent3" w:themeTint="99"/>
      </w:rPr>
    </w:tblStylePr>
    <w:tblStylePr w:type="lastCol">
      <w:rPr>
        <w:b/>
        <w:color w:val="C2D69B" w:themeColor="accent3" w:themeTint="99"/>
      </w:rPr>
    </w:tblStylePr>
    <w:tblStylePr w:type="band1Vert">
      <w:tblPr/>
      <w:tcPr>
        <w:shd w:val="clear" w:color="E5EED5" w:themeColor="accent3" w:themeTint="40" w:fill="auto"/>
      </w:tcPr>
    </w:tblStylePr>
    <w:tblStylePr w:type="band1Horz">
      <w:rPr>
        <w:rFonts w:ascii="Arial" w:hAnsi="Arial"/>
        <w:color w:val="C2D69B" w:themeColor="accent3" w:themeTint="99"/>
        <w:sz w:val="22"/>
      </w:rPr>
      <w:tblPr/>
      <w:tcPr>
        <w:shd w:val="clear" w:color="E5EED5" w:themeColor="accent3" w:themeTint="40" w:fill="auto"/>
      </w:tcPr>
    </w:tblStylePr>
    <w:tblStylePr w:type="band2Horz">
      <w:rPr>
        <w:rFonts w:ascii="Arial" w:hAnsi="Arial"/>
        <w:color w:val="C2D69B" w:themeColor="accent3" w:themeTint="99"/>
        <w:sz w:val="22"/>
      </w:rPr>
    </w:tblStylePr>
  </w:style>
  <w:style w:type="table" w:customStyle="1" w:styleId="ListTable6Colorful-Accent4">
    <w:name w:val="List Table 6 Colorful - Accent 4"/>
    <w:basedOn w:val="a2"/>
    <w:uiPriority w:val="99"/>
    <w:tblPr>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7" w:themeColor="accent4" w:themeTint="99"/>
      </w:rPr>
      <w:tblPr/>
      <w:tcPr>
        <w:tcBorders>
          <w:bottom w:val="single" w:sz="4" w:space="0" w:color="B2A1C6" w:themeColor="accent4" w:themeTint="9A"/>
        </w:tcBorders>
      </w:tcPr>
    </w:tblStylePr>
    <w:tblStylePr w:type="lastRow">
      <w:rPr>
        <w:b/>
        <w:color w:val="B2A1C7" w:themeColor="accent4" w:themeTint="99"/>
      </w:rPr>
      <w:tblPr/>
      <w:tcPr>
        <w:tcBorders>
          <w:top w:val="single" w:sz="4" w:space="0" w:color="B2A1C6" w:themeColor="accent4" w:themeTint="9A"/>
        </w:tcBorders>
      </w:tcPr>
    </w:tblStylePr>
    <w:tblStylePr w:type="firstCol">
      <w:rPr>
        <w:b/>
        <w:color w:val="B2A1C7" w:themeColor="accent4" w:themeTint="99"/>
      </w:rPr>
    </w:tblStylePr>
    <w:tblStylePr w:type="lastCol">
      <w:rPr>
        <w:b/>
        <w:color w:val="B2A1C7" w:themeColor="accent4" w:themeTint="99"/>
      </w:rPr>
    </w:tblStylePr>
    <w:tblStylePr w:type="band1Vert">
      <w:tblPr/>
      <w:tcPr>
        <w:shd w:val="clear" w:color="DFD8E7" w:themeColor="accent4" w:themeTint="40" w:fill="auto"/>
      </w:tcPr>
    </w:tblStylePr>
    <w:tblStylePr w:type="band1Horz">
      <w:rPr>
        <w:rFonts w:ascii="Arial" w:hAnsi="Arial"/>
        <w:color w:val="B2A1C7" w:themeColor="accent4" w:themeTint="99"/>
        <w:sz w:val="22"/>
      </w:rPr>
      <w:tblPr/>
      <w:tcPr>
        <w:shd w:val="clear" w:color="DFD8E7" w:themeColor="accent4" w:themeTint="40" w:fill="auto"/>
      </w:tcPr>
    </w:tblStylePr>
    <w:tblStylePr w:type="band2Horz">
      <w:rPr>
        <w:rFonts w:ascii="Arial" w:hAnsi="Arial"/>
        <w:color w:val="B2A1C7" w:themeColor="accent4" w:themeTint="99"/>
        <w:sz w:val="22"/>
      </w:rPr>
    </w:tblStylePr>
  </w:style>
  <w:style w:type="table" w:customStyle="1" w:styleId="ListTable6Colorful-Accent5">
    <w:name w:val="List Table 6 Colorful - Accent 5"/>
    <w:basedOn w:val="a2"/>
    <w:uiPriority w:val="99"/>
    <w:tblPr>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DDC" w:themeColor="accent5" w:themeTint="99"/>
      </w:rPr>
      <w:tblPr/>
      <w:tcPr>
        <w:tcBorders>
          <w:bottom w:val="single" w:sz="4" w:space="0" w:color="92CCDC" w:themeColor="accent5" w:themeTint="9A"/>
        </w:tcBorders>
      </w:tcPr>
    </w:tblStylePr>
    <w:tblStylePr w:type="lastRow">
      <w:rPr>
        <w:b/>
        <w:color w:val="92CDDC" w:themeColor="accent5" w:themeTint="99"/>
      </w:rPr>
      <w:tblPr/>
      <w:tcPr>
        <w:tcBorders>
          <w:top w:val="single" w:sz="4" w:space="0" w:color="92CCDC" w:themeColor="accent5" w:themeTint="9A"/>
        </w:tcBorders>
      </w:tcPr>
    </w:tblStylePr>
    <w:tblStylePr w:type="firstCol">
      <w:rPr>
        <w:b/>
        <w:color w:val="92CDDC" w:themeColor="accent5" w:themeTint="99"/>
      </w:rPr>
    </w:tblStylePr>
    <w:tblStylePr w:type="lastCol">
      <w:rPr>
        <w:b/>
        <w:color w:val="92CDDC" w:themeColor="accent5" w:themeTint="99"/>
      </w:rPr>
    </w:tblStylePr>
    <w:tblStylePr w:type="band1Vert">
      <w:tblPr/>
      <w:tcPr>
        <w:shd w:val="clear" w:color="D1EAF0" w:themeColor="accent5" w:themeTint="40" w:fill="auto"/>
      </w:tcPr>
    </w:tblStylePr>
    <w:tblStylePr w:type="band1Horz">
      <w:rPr>
        <w:rFonts w:ascii="Arial" w:hAnsi="Arial"/>
        <w:color w:val="92CDDC" w:themeColor="accent5" w:themeTint="99"/>
        <w:sz w:val="22"/>
      </w:rPr>
      <w:tblPr/>
      <w:tcPr>
        <w:shd w:val="clear" w:color="D1EAF0" w:themeColor="accent5" w:themeTint="40" w:fill="auto"/>
      </w:tcPr>
    </w:tblStylePr>
    <w:tblStylePr w:type="band2Horz">
      <w:rPr>
        <w:rFonts w:ascii="Arial" w:hAnsi="Arial"/>
        <w:color w:val="92CDDC" w:themeColor="accent5" w:themeTint="99"/>
        <w:sz w:val="22"/>
      </w:rPr>
    </w:tblStylePr>
  </w:style>
  <w:style w:type="table" w:customStyle="1" w:styleId="ListTable6Colorful-Accent6">
    <w:name w:val="List Table 6 Colorful - Accent 6"/>
    <w:basedOn w:val="a2"/>
    <w:uiPriority w:val="99"/>
    <w:tblPr>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BF8F" w:themeColor="accent6" w:themeTint="99"/>
      </w:rPr>
      <w:tblPr/>
      <w:tcPr>
        <w:tcBorders>
          <w:bottom w:val="single" w:sz="4" w:space="0" w:color="FAC090" w:themeColor="accent6" w:themeTint="98"/>
        </w:tcBorders>
      </w:tcPr>
    </w:tblStylePr>
    <w:tblStylePr w:type="lastRow">
      <w:rPr>
        <w:b/>
        <w:color w:val="FABF8F" w:themeColor="accent6" w:themeTint="99"/>
      </w:rPr>
      <w:tblPr/>
      <w:tcPr>
        <w:tcBorders>
          <w:top w:val="single" w:sz="4" w:space="0" w:color="FAC090" w:themeColor="accent6" w:themeTint="98"/>
        </w:tcBorders>
      </w:tcPr>
    </w:tblStylePr>
    <w:tblStylePr w:type="firstCol">
      <w:rPr>
        <w:b/>
        <w:color w:val="FABF8F" w:themeColor="accent6" w:themeTint="99"/>
      </w:rPr>
    </w:tblStylePr>
    <w:tblStylePr w:type="lastCol">
      <w:rPr>
        <w:b/>
        <w:color w:val="FABF8F" w:themeColor="accent6" w:themeTint="99"/>
      </w:rPr>
    </w:tblStylePr>
    <w:tblStylePr w:type="band1Vert">
      <w:tblPr/>
      <w:tcPr>
        <w:shd w:val="clear" w:color="FDE4D0" w:themeColor="accent6" w:themeTint="40" w:fill="auto"/>
      </w:tcPr>
    </w:tblStylePr>
    <w:tblStylePr w:type="band1Horz">
      <w:rPr>
        <w:rFonts w:ascii="Arial" w:hAnsi="Arial"/>
        <w:color w:val="FABF8F" w:themeColor="accent6" w:themeTint="99"/>
        <w:sz w:val="22"/>
      </w:rPr>
      <w:tblPr/>
      <w:tcPr>
        <w:shd w:val="clear" w:color="FDE4D0" w:themeColor="accent6" w:themeTint="40" w:fill="auto"/>
      </w:tcPr>
    </w:tblStylePr>
    <w:tblStylePr w:type="band2Horz">
      <w:rPr>
        <w:rFonts w:ascii="Arial" w:hAnsi="Arial"/>
        <w:color w:val="FABF8F" w:themeColor="accent6" w:themeTint="99"/>
        <w:sz w:val="22"/>
      </w:rPr>
    </w:tblStylePr>
  </w:style>
  <w:style w:type="table" w:customStyle="1" w:styleId="ListTable7Colorful">
    <w:name w:val="List Table 7 Colorful"/>
    <w:basedOn w:val="a2"/>
    <w:uiPriority w:val="99"/>
    <w:tblPr>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auto"/>
      </w:tcPr>
    </w:tblStylePr>
    <w:tblStylePr w:type="lastRow">
      <w:rPr>
        <w:rFonts w:ascii="Arial" w:hAnsi="Arial"/>
        <w:i/>
        <w:color w:val="7F7F7F" w:themeColor="text1" w:themeTint="80"/>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7F7F7F" w:themeColor="text1" w:themeTint="80"/>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auto"/>
      </w:tcPr>
    </w:tblStylePr>
    <w:tblStylePr w:type="band1Horz">
      <w:rPr>
        <w:rFonts w:ascii="Arial" w:hAnsi="Arial"/>
        <w:color w:val="7F7F7F" w:themeColor="text1" w:themeTint="80"/>
        <w:sz w:val="22"/>
      </w:rPr>
      <w:tblPr/>
      <w:tcPr>
        <w:shd w:val="clear" w:color="BFBFBF" w:themeColor="text1" w:themeTint="40" w:fill="auto"/>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2"/>
    <w:uiPriority w:val="99"/>
    <w:tblPr>
      <w:tblInd w:w="0" w:type="dxa"/>
      <w:tblBorders>
        <w:right w:val="single" w:sz="4" w:space="0" w:color="4F81BD" w:themeColor="accent1"/>
      </w:tblBorders>
      <w:tblCellMar>
        <w:top w:w="0" w:type="dxa"/>
        <w:left w:w="108" w:type="dxa"/>
        <w:bottom w:w="0" w:type="dxa"/>
        <w:right w:w="108" w:type="dxa"/>
      </w:tblCellMar>
    </w:tblPr>
    <w:tblStylePr w:type="firstRow">
      <w:rPr>
        <w:rFonts w:ascii="Arial" w:hAnsi="Arial"/>
        <w:i/>
        <w:color w:val="2A4A70" w:themeColor="accent1" w:themeShade="94"/>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auto"/>
      </w:tcPr>
    </w:tblStylePr>
    <w:tblStylePr w:type="lastRow">
      <w:rPr>
        <w:rFonts w:ascii="Arial" w:hAnsi="Arial"/>
        <w:i/>
        <w:color w:val="2A4A70" w:themeColor="accent1" w:themeShade="94"/>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2A4A70" w:themeColor="accent1" w:themeShade="94"/>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0" w:themeColor="accent1" w:themeShade="94"/>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auto"/>
      </w:tcPr>
    </w:tblStylePr>
    <w:tblStylePr w:type="band1Horz">
      <w:rPr>
        <w:rFonts w:ascii="Arial" w:hAnsi="Arial"/>
        <w:color w:val="2A4A70" w:themeColor="accent1" w:themeShade="94"/>
        <w:sz w:val="22"/>
      </w:rPr>
      <w:tblPr/>
      <w:tcPr>
        <w:shd w:val="clear" w:color="D2DFEE" w:themeColor="accent1" w:themeTint="40" w:fill="auto"/>
      </w:tcPr>
    </w:tblStylePr>
    <w:tblStylePr w:type="band2Horz">
      <w:rPr>
        <w:rFonts w:ascii="Arial" w:hAnsi="Arial"/>
        <w:color w:val="2A4A70" w:themeColor="accent1" w:themeShade="94"/>
        <w:sz w:val="22"/>
      </w:rPr>
    </w:tblStylePr>
  </w:style>
  <w:style w:type="table" w:customStyle="1" w:styleId="ListTable7Colorful-Accent2">
    <w:name w:val="List Table 7 Colorful - Accent 2"/>
    <w:basedOn w:val="a2"/>
    <w:uiPriority w:val="99"/>
    <w:tblPr>
      <w:tblInd w:w="0" w:type="dxa"/>
      <w:tblBorders>
        <w:right w:val="single" w:sz="4" w:space="0" w:color="D99695" w:themeColor="accent2" w:themeTint="97"/>
      </w:tblBorders>
      <w:tblCellMar>
        <w:top w:w="0" w:type="dxa"/>
        <w:left w:w="108" w:type="dxa"/>
        <w:bottom w:w="0" w:type="dxa"/>
        <w:right w:w="108" w:type="dxa"/>
      </w:tblCellMar>
    </w:tblPr>
    <w:tblStylePr w:type="firstRow">
      <w:rPr>
        <w:rFonts w:ascii="Arial" w:hAnsi="Arial"/>
        <w:i/>
        <w:color w:val="DA9796" w:themeColor="accent2" w:themeTint="96"/>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auto"/>
      </w:tcPr>
    </w:tblStylePr>
    <w:tblStylePr w:type="lastRow">
      <w:rPr>
        <w:rFonts w:ascii="Arial" w:hAnsi="Arial"/>
        <w:i/>
        <w:color w:val="DA9796" w:themeColor="accent2" w:themeTint="96"/>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DA9796" w:themeColor="accent2" w:themeTint="96"/>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A9796" w:themeColor="accent2" w:themeTint="96"/>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auto"/>
      </w:tcPr>
    </w:tblStylePr>
    <w:tblStylePr w:type="band1Horz">
      <w:rPr>
        <w:rFonts w:ascii="Arial" w:hAnsi="Arial"/>
        <w:color w:val="DA9796" w:themeColor="accent2" w:themeTint="96"/>
        <w:sz w:val="22"/>
      </w:rPr>
      <w:tblPr/>
      <w:tcPr>
        <w:shd w:val="clear" w:color="EFD2D2" w:themeColor="accent2" w:themeTint="40" w:fill="auto"/>
      </w:tcPr>
    </w:tblStylePr>
    <w:tblStylePr w:type="band2Horz">
      <w:rPr>
        <w:rFonts w:ascii="Arial" w:hAnsi="Arial"/>
        <w:color w:val="DA9796" w:themeColor="accent2" w:themeTint="96"/>
        <w:sz w:val="22"/>
      </w:rPr>
    </w:tblStylePr>
  </w:style>
  <w:style w:type="table" w:customStyle="1" w:styleId="ListTable7Colorful-Accent3">
    <w:name w:val="List Table 7 Colorful - Accent 3"/>
    <w:basedOn w:val="a2"/>
    <w:uiPriority w:val="99"/>
    <w:tblPr>
      <w:tblInd w:w="0" w:type="dxa"/>
      <w:tblBorders>
        <w:right w:val="single" w:sz="4" w:space="0" w:color="C3D69B" w:themeColor="accent3" w:themeTint="98"/>
      </w:tblBorders>
      <w:tblCellMar>
        <w:top w:w="0" w:type="dxa"/>
        <w:left w:w="108" w:type="dxa"/>
        <w:bottom w:w="0" w:type="dxa"/>
        <w:right w:w="108" w:type="dxa"/>
      </w:tblCellMar>
    </w:tblPr>
    <w:tblStylePr w:type="firstRow">
      <w:rPr>
        <w:rFonts w:ascii="Arial" w:hAnsi="Arial"/>
        <w:i/>
        <w:color w:val="C2D69B" w:themeColor="accent3" w:themeTint="99"/>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auto"/>
      </w:tcPr>
    </w:tblStylePr>
    <w:tblStylePr w:type="lastRow">
      <w:rPr>
        <w:rFonts w:ascii="Arial" w:hAnsi="Arial"/>
        <w:i/>
        <w:color w:val="C2D69B" w:themeColor="accent3" w:themeTint="99"/>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C2D69B" w:themeColor="accent3" w:themeTint="99"/>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2D69B" w:themeColor="accent3" w:themeTint="99"/>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auto"/>
      </w:tcPr>
    </w:tblStylePr>
    <w:tblStylePr w:type="band1Horz">
      <w:rPr>
        <w:rFonts w:ascii="Arial" w:hAnsi="Arial"/>
        <w:color w:val="C2D69B" w:themeColor="accent3" w:themeTint="99"/>
        <w:sz w:val="22"/>
      </w:rPr>
      <w:tblPr/>
      <w:tcPr>
        <w:shd w:val="clear" w:color="E5EED5" w:themeColor="accent3" w:themeTint="40" w:fill="auto"/>
      </w:tcPr>
    </w:tblStylePr>
    <w:tblStylePr w:type="band2Horz">
      <w:rPr>
        <w:rFonts w:ascii="Arial" w:hAnsi="Arial"/>
        <w:color w:val="C2D69B" w:themeColor="accent3" w:themeTint="99"/>
        <w:sz w:val="22"/>
      </w:rPr>
    </w:tblStylePr>
  </w:style>
  <w:style w:type="table" w:customStyle="1" w:styleId="ListTable7Colorful-Accent4">
    <w:name w:val="List Table 7 Colorful - Accent 4"/>
    <w:basedOn w:val="a2"/>
    <w:uiPriority w:val="99"/>
    <w:tblPr>
      <w:tblInd w:w="0" w:type="dxa"/>
      <w:tblBorders>
        <w:right w:val="single" w:sz="4" w:space="0" w:color="B2A1C6" w:themeColor="accent4" w:themeTint="9A"/>
      </w:tblBorders>
      <w:tblCellMar>
        <w:top w:w="0" w:type="dxa"/>
        <w:left w:w="108" w:type="dxa"/>
        <w:bottom w:w="0" w:type="dxa"/>
        <w:right w:w="108" w:type="dxa"/>
      </w:tblCellMar>
    </w:tblPr>
    <w:tblStylePr w:type="firstRow">
      <w:rPr>
        <w:rFonts w:ascii="Arial" w:hAnsi="Arial"/>
        <w:i/>
        <w:color w:val="B2A1C7" w:themeColor="accent4" w:themeTint="99"/>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auto"/>
      </w:tcPr>
    </w:tblStylePr>
    <w:tblStylePr w:type="lastRow">
      <w:rPr>
        <w:rFonts w:ascii="Arial" w:hAnsi="Arial"/>
        <w:i/>
        <w:color w:val="B2A1C7" w:themeColor="accent4" w:themeTint="99"/>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B2A1C7" w:themeColor="accent4" w:themeTint="99"/>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7" w:themeColor="accent4" w:themeTint="99"/>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auto"/>
      </w:tcPr>
    </w:tblStylePr>
    <w:tblStylePr w:type="band1Horz">
      <w:rPr>
        <w:rFonts w:ascii="Arial" w:hAnsi="Arial"/>
        <w:color w:val="B2A1C7" w:themeColor="accent4" w:themeTint="99"/>
        <w:sz w:val="22"/>
      </w:rPr>
      <w:tblPr/>
      <w:tcPr>
        <w:shd w:val="clear" w:color="DFD8E7" w:themeColor="accent4" w:themeTint="40" w:fill="auto"/>
      </w:tcPr>
    </w:tblStylePr>
    <w:tblStylePr w:type="band2Horz">
      <w:rPr>
        <w:rFonts w:ascii="Arial" w:hAnsi="Arial"/>
        <w:color w:val="B2A1C7" w:themeColor="accent4" w:themeTint="99"/>
        <w:sz w:val="22"/>
      </w:rPr>
    </w:tblStylePr>
  </w:style>
  <w:style w:type="table" w:customStyle="1" w:styleId="ListTable7Colorful-Accent5">
    <w:name w:val="List Table 7 Colorful - Accent 5"/>
    <w:basedOn w:val="a2"/>
    <w:uiPriority w:val="99"/>
    <w:tblPr>
      <w:tblInd w:w="0" w:type="dxa"/>
      <w:tblBorders>
        <w:right w:val="single" w:sz="4" w:space="0" w:color="92CCDC" w:themeColor="accent5" w:themeTint="9A"/>
      </w:tblBorders>
      <w:tblCellMar>
        <w:top w:w="0" w:type="dxa"/>
        <w:left w:w="108" w:type="dxa"/>
        <w:bottom w:w="0" w:type="dxa"/>
        <w:right w:w="108" w:type="dxa"/>
      </w:tblCellMar>
    </w:tblPr>
    <w:tblStylePr w:type="firstRow">
      <w:rPr>
        <w:rFonts w:ascii="Arial" w:hAnsi="Arial"/>
        <w:i/>
        <w:color w:val="92CDDC" w:themeColor="accent5" w:themeTint="99"/>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auto"/>
      </w:tcPr>
    </w:tblStylePr>
    <w:tblStylePr w:type="lastRow">
      <w:rPr>
        <w:rFonts w:ascii="Arial" w:hAnsi="Arial"/>
        <w:i/>
        <w:color w:val="92CDDC" w:themeColor="accent5" w:themeTint="99"/>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92CDDC" w:themeColor="accent5" w:themeTint="99"/>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DDC" w:themeColor="accent5" w:themeTint="99"/>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auto"/>
      </w:tcPr>
    </w:tblStylePr>
    <w:tblStylePr w:type="band1Horz">
      <w:rPr>
        <w:rFonts w:ascii="Arial" w:hAnsi="Arial"/>
        <w:color w:val="92CDDC" w:themeColor="accent5" w:themeTint="99"/>
        <w:sz w:val="22"/>
      </w:rPr>
      <w:tblPr/>
      <w:tcPr>
        <w:shd w:val="clear" w:color="D1EAF0" w:themeColor="accent5" w:themeTint="40" w:fill="auto"/>
      </w:tcPr>
    </w:tblStylePr>
    <w:tblStylePr w:type="band2Horz">
      <w:rPr>
        <w:rFonts w:ascii="Arial" w:hAnsi="Arial"/>
        <w:color w:val="92CDDC" w:themeColor="accent5" w:themeTint="99"/>
        <w:sz w:val="22"/>
      </w:rPr>
    </w:tblStylePr>
  </w:style>
  <w:style w:type="table" w:customStyle="1" w:styleId="ListTable7Colorful-Accent6">
    <w:name w:val="List Table 7 Colorful - Accent 6"/>
    <w:basedOn w:val="a2"/>
    <w:uiPriority w:val="99"/>
    <w:tblPr>
      <w:tblInd w:w="0" w:type="dxa"/>
      <w:tblBorders>
        <w:right w:val="single" w:sz="4" w:space="0" w:color="FAC090" w:themeColor="accent6" w:themeTint="98"/>
      </w:tblBorders>
      <w:tblCellMar>
        <w:top w:w="0" w:type="dxa"/>
        <w:left w:w="108" w:type="dxa"/>
        <w:bottom w:w="0" w:type="dxa"/>
        <w:right w:w="108" w:type="dxa"/>
      </w:tblCellMar>
    </w:tblPr>
    <w:tblStylePr w:type="firstRow">
      <w:rPr>
        <w:rFonts w:ascii="Arial" w:hAnsi="Arial"/>
        <w:i/>
        <w:color w:val="FABF8F" w:themeColor="accent6" w:themeTint="99"/>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auto"/>
      </w:tcPr>
    </w:tblStylePr>
    <w:tblStylePr w:type="lastRow">
      <w:rPr>
        <w:rFonts w:ascii="Arial" w:hAnsi="Arial"/>
        <w:i/>
        <w:color w:val="FABF8F" w:themeColor="accent6" w:themeTint="99"/>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FABF8F" w:themeColor="accent6" w:themeTint="99"/>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BF8F" w:themeColor="accent6" w:themeTint="99"/>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auto"/>
      </w:tcPr>
    </w:tblStylePr>
    <w:tblStylePr w:type="band1Horz">
      <w:rPr>
        <w:rFonts w:ascii="Arial" w:hAnsi="Arial"/>
        <w:color w:val="FABF8F" w:themeColor="accent6" w:themeTint="99"/>
        <w:sz w:val="22"/>
      </w:rPr>
      <w:tblPr/>
      <w:tcPr>
        <w:shd w:val="clear" w:color="FDE4D0" w:themeColor="accent6" w:themeTint="40" w:fill="auto"/>
      </w:tcPr>
    </w:tblStylePr>
    <w:tblStylePr w:type="band2Horz">
      <w:rPr>
        <w:rFonts w:ascii="Arial" w:hAnsi="Arial"/>
        <w:color w:val="FABF8F" w:themeColor="accent6" w:themeTint="99"/>
        <w:sz w:val="22"/>
      </w:rPr>
    </w:tblStylePr>
  </w:style>
  <w:style w:type="table" w:customStyle="1" w:styleId="Lined-Accent">
    <w:name w:val="Lined - Accent"/>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table" w:customStyle="1" w:styleId="Lined-Accent1">
    <w:name w:val="Lined - Accent 1"/>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5D8AC2" w:themeColor="accent1" w:themeTint="EA" w:fill="auto"/>
      </w:tcPr>
    </w:tblStylePr>
    <w:tblStylePr w:type="lastRow">
      <w:rPr>
        <w:rFonts w:ascii="Arial" w:hAnsi="Arial"/>
        <w:color w:val="F2F2F2"/>
        <w:sz w:val="22"/>
      </w:rPr>
      <w:tblPr/>
      <w:tcPr>
        <w:shd w:val="clear" w:color="5D8AC2" w:themeColor="accent1" w:themeTint="EA" w:fill="auto"/>
      </w:tcPr>
    </w:tblStylePr>
    <w:tblStylePr w:type="firstCol">
      <w:rPr>
        <w:rFonts w:ascii="Arial" w:hAnsi="Arial"/>
        <w:color w:val="F2F2F2"/>
        <w:sz w:val="22"/>
      </w:rPr>
      <w:tblPr/>
      <w:tcPr>
        <w:shd w:val="clear" w:color="5D8AC2" w:themeColor="accent1" w:themeTint="EA" w:fill="auto"/>
      </w:tcPr>
    </w:tblStylePr>
    <w:tblStylePr w:type="lastCol">
      <w:rPr>
        <w:rFonts w:ascii="Arial" w:hAnsi="Arial"/>
        <w:color w:val="F2F2F2"/>
        <w:sz w:val="22"/>
      </w:rPr>
      <w:tblPr/>
      <w:tcPr>
        <w:shd w:val="clear" w:color="5D8AC2" w:themeColor="accent1" w:themeTint="EA" w:fill="auto"/>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auto"/>
      </w:tcPr>
    </w:tblStylePr>
  </w:style>
  <w:style w:type="table" w:customStyle="1" w:styleId="Lined-Accent2">
    <w:name w:val="Lined - Accent 2"/>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D99695" w:themeColor="accent2" w:themeTint="97" w:fill="auto"/>
      </w:tcPr>
    </w:tblStylePr>
    <w:tblStylePr w:type="lastRow">
      <w:rPr>
        <w:rFonts w:ascii="Arial" w:hAnsi="Arial"/>
        <w:color w:val="F2F2F2"/>
        <w:sz w:val="22"/>
      </w:rPr>
      <w:tblPr/>
      <w:tcPr>
        <w:shd w:val="clear" w:color="D99695" w:themeColor="accent2" w:themeTint="97" w:fill="auto"/>
      </w:tcPr>
    </w:tblStylePr>
    <w:tblStylePr w:type="firstCol">
      <w:rPr>
        <w:rFonts w:ascii="Arial" w:hAnsi="Arial"/>
        <w:color w:val="F2F2F2"/>
        <w:sz w:val="22"/>
      </w:rPr>
      <w:tblPr/>
      <w:tcPr>
        <w:shd w:val="clear" w:color="D99695" w:themeColor="accent2" w:themeTint="97" w:fill="auto"/>
      </w:tcPr>
    </w:tblStylePr>
    <w:tblStylePr w:type="lastCol">
      <w:rPr>
        <w:rFonts w:ascii="Arial" w:hAnsi="Arial"/>
        <w:color w:val="F2F2F2"/>
        <w:sz w:val="22"/>
      </w:rPr>
      <w:tblPr/>
      <w:tcPr>
        <w:shd w:val="clear" w:color="D99695" w:themeColor="accent2" w:themeTint="97" w:fill="auto"/>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auto"/>
      </w:tcPr>
    </w:tblStylePr>
  </w:style>
  <w:style w:type="table" w:customStyle="1" w:styleId="Lined-Accent3">
    <w:name w:val="Lined - Accent 3"/>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9ABB59" w:themeColor="accent3" w:themeTint="FE" w:fill="auto"/>
      </w:tcPr>
    </w:tblStylePr>
    <w:tblStylePr w:type="lastRow">
      <w:rPr>
        <w:rFonts w:ascii="Arial" w:hAnsi="Arial"/>
        <w:color w:val="F2F2F2"/>
        <w:sz w:val="22"/>
      </w:rPr>
      <w:tblPr/>
      <w:tcPr>
        <w:shd w:val="clear" w:color="9ABB59" w:themeColor="accent3" w:themeTint="FE" w:fill="auto"/>
      </w:tcPr>
    </w:tblStylePr>
    <w:tblStylePr w:type="firstCol">
      <w:rPr>
        <w:rFonts w:ascii="Arial" w:hAnsi="Arial"/>
        <w:color w:val="F2F2F2"/>
        <w:sz w:val="22"/>
      </w:rPr>
      <w:tblPr/>
      <w:tcPr>
        <w:shd w:val="clear" w:color="9ABB59" w:themeColor="accent3" w:themeTint="FE" w:fill="auto"/>
      </w:tcPr>
    </w:tblStylePr>
    <w:tblStylePr w:type="lastCol">
      <w:rPr>
        <w:rFonts w:ascii="Arial" w:hAnsi="Arial"/>
        <w:color w:val="F2F2F2"/>
        <w:sz w:val="22"/>
      </w:rPr>
      <w:tblPr/>
      <w:tcPr>
        <w:shd w:val="clear" w:color="9ABB59" w:themeColor="accent3" w:themeTint="FE" w:fill="auto"/>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auto"/>
      </w:tcPr>
    </w:tblStylePr>
  </w:style>
  <w:style w:type="table" w:customStyle="1" w:styleId="Lined-Accent4">
    <w:name w:val="Lined - Accent 4"/>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B2A1C6" w:themeColor="accent4" w:themeTint="9A" w:fill="auto"/>
      </w:tcPr>
    </w:tblStylePr>
    <w:tblStylePr w:type="lastRow">
      <w:rPr>
        <w:rFonts w:ascii="Arial" w:hAnsi="Arial"/>
        <w:color w:val="F2F2F2"/>
        <w:sz w:val="22"/>
      </w:rPr>
      <w:tblPr/>
      <w:tcPr>
        <w:shd w:val="clear" w:color="B2A1C6" w:themeColor="accent4" w:themeTint="9A" w:fill="auto"/>
      </w:tcPr>
    </w:tblStylePr>
    <w:tblStylePr w:type="firstCol">
      <w:rPr>
        <w:rFonts w:ascii="Arial" w:hAnsi="Arial"/>
        <w:color w:val="F2F2F2"/>
        <w:sz w:val="22"/>
      </w:rPr>
      <w:tblPr/>
      <w:tcPr>
        <w:shd w:val="clear" w:color="B2A1C6" w:themeColor="accent4" w:themeTint="9A" w:fill="auto"/>
      </w:tcPr>
    </w:tblStylePr>
    <w:tblStylePr w:type="lastCol">
      <w:rPr>
        <w:rFonts w:ascii="Arial" w:hAnsi="Arial"/>
        <w:color w:val="F2F2F2"/>
        <w:sz w:val="22"/>
      </w:rPr>
      <w:tbl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auto"/>
      </w:tcPr>
    </w:tblStylePr>
  </w:style>
  <w:style w:type="table" w:customStyle="1" w:styleId="Lined-Accent5">
    <w:name w:val="Lined - Accent 5"/>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4BACC6" w:themeColor="accent5" w:fill="auto"/>
      </w:tcPr>
    </w:tblStylePr>
    <w:tblStylePr w:type="lastRow">
      <w:rPr>
        <w:rFonts w:ascii="Arial" w:hAnsi="Arial"/>
        <w:color w:val="F2F2F2"/>
        <w:sz w:val="22"/>
      </w:rPr>
      <w:tblPr/>
      <w:tcPr>
        <w:shd w:val="clear" w:color="4BACC6" w:themeColor="accent5" w:fill="auto"/>
      </w:tcPr>
    </w:tblStylePr>
    <w:tblStylePr w:type="firstCol">
      <w:rPr>
        <w:rFonts w:ascii="Arial" w:hAnsi="Arial"/>
        <w:color w:val="F2F2F2"/>
        <w:sz w:val="22"/>
      </w:rPr>
      <w:tblPr/>
      <w:tcPr>
        <w:shd w:val="clear" w:color="4BACC6" w:themeColor="accent5" w:fill="auto"/>
      </w:tcPr>
    </w:tblStylePr>
    <w:tblStylePr w:type="lastCol">
      <w:rPr>
        <w:rFonts w:ascii="Arial" w:hAnsi="Arial"/>
        <w:color w:val="F2F2F2"/>
        <w:sz w:val="22"/>
      </w:rPr>
      <w:tbl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auto"/>
      </w:tcPr>
    </w:tblStylePr>
  </w:style>
  <w:style w:type="table" w:customStyle="1" w:styleId="Lined-Accent6">
    <w:name w:val="Lined - Accent 6"/>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F79646" w:themeColor="accent6" w:fill="auto"/>
      </w:tcPr>
    </w:tblStylePr>
    <w:tblStylePr w:type="lastRow">
      <w:rPr>
        <w:rFonts w:ascii="Arial" w:hAnsi="Arial"/>
        <w:color w:val="F2F2F2"/>
        <w:sz w:val="22"/>
      </w:rPr>
      <w:tblPr/>
      <w:tcPr>
        <w:shd w:val="clear" w:color="F79646" w:themeColor="accent6" w:fill="auto"/>
      </w:tcPr>
    </w:tblStylePr>
    <w:tblStylePr w:type="firstCol">
      <w:rPr>
        <w:rFonts w:ascii="Arial" w:hAnsi="Arial"/>
        <w:color w:val="F2F2F2"/>
        <w:sz w:val="22"/>
      </w:rPr>
      <w:tblPr/>
      <w:tcPr>
        <w:shd w:val="clear" w:color="F79646" w:themeColor="accent6" w:fill="auto"/>
      </w:tcPr>
    </w:tblStylePr>
    <w:tblStylePr w:type="lastCol">
      <w:rPr>
        <w:rFonts w:ascii="Arial" w:hAnsi="Arial"/>
        <w:color w:val="F2F2F2"/>
        <w:sz w:val="22"/>
      </w:rPr>
      <w:tbl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auto"/>
      </w:tcPr>
    </w:tblStylePr>
  </w:style>
  <w:style w:type="table" w:customStyle="1" w:styleId="BorderedLined-Accent">
    <w:name w:val="Bordered &amp; Lined - Accent"/>
    <w:basedOn w:val="a2"/>
    <w:uiPriority w:val="99"/>
    <w:rPr>
      <w:color w:val="404040"/>
      <w:sz w:val="24"/>
    </w:rPr>
    <w:tblPr>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table" w:customStyle="1" w:styleId="BorderedLined-Accent1">
    <w:name w:val="Bordered &amp; Lined - Accent 1"/>
    <w:basedOn w:val="a2"/>
    <w:uiPriority w:val="99"/>
    <w:rPr>
      <w:color w:val="404040"/>
      <w:sz w:val="24"/>
    </w:rPr>
    <w:tblPr>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5D8AC2" w:themeColor="accent1" w:themeTint="EA" w:fill="auto"/>
      </w:tcPr>
    </w:tblStylePr>
    <w:tblStylePr w:type="lastRow">
      <w:rPr>
        <w:rFonts w:ascii="Arial" w:hAnsi="Arial"/>
        <w:color w:val="F2F2F2"/>
        <w:sz w:val="22"/>
      </w:rPr>
      <w:tblPr/>
      <w:tcPr>
        <w:shd w:val="clear" w:color="5D8AC2" w:themeColor="accent1" w:themeTint="EA" w:fill="auto"/>
      </w:tcPr>
    </w:tblStylePr>
    <w:tblStylePr w:type="firstCol">
      <w:rPr>
        <w:rFonts w:ascii="Arial" w:hAnsi="Arial"/>
        <w:color w:val="F2F2F2"/>
        <w:sz w:val="22"/>
      </w:rPr>
      <w:tblPr/>
      <w:tcPr>
        <w:shd w:val="clear" w:color="5D8AC2" w:themeColor="accent1" w:themeTint="EA" w:fill="auto"/>
      </w:tcPr>
    </w:tblStylePr>
    <w:tblStylePr w:type="lastCol">
      <w:rPr>
        <w:rFonts w:ascii="Arial" w:hAnsi="Arial"/>
        <w:color w:val="F2F2F2"/>
        <w:sz w:val="22"/>
      </w:rPr>
      <w:tblPr/>
      <w:tcPr>
        <w:shd w:val="clear" w:color="5D8AC2" w:themeColor="accent1" w:themeTint="EA" w:fill="auto"/>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auto"/>
      </w:tcPr>
    </w:tblStylePr>
  </w:style>
  <w:style w:type="table" w:customStyle="1" w:styleId="BorderedLined-Accent2">
    <w:name w:val="Bordered &amp; Lined - Accent 2"/>
    <w:basedOn w:val="a2"/>
    <w:uiPriority w:val="99"/>
    <w:rPr>
      <w:color w:val="404040"/>
      <w:sz w:val="24"/>
    </w:rPr>
    <w:tblPr>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D99695" w:themeColor="accent2" w:themeTint="97" w:fill="auto"/>
      </w:tcPr>
    </w:tblStylePr>
    <w:tblStylePr w:type="lastRow">
      <w:rPr>
        <w:rFonts w:ascii="Arial" w:hAnsi="Arial"/>
        <w:color w:val="F2F2F2"/>
        <w:sz w:val="22"/>
      </w:rPr>
      <w:tblPr/>
      <w:tcPr>
        <w:shd w:val="clear" w:color="D99695" w:themeColor="accent2" w:themeTint="97" w:fill="auto"/>
      </w:tcPr>
    </w:tblStylePr>
    <w:tblStylePr w:type="firstCol">
      <w:rPr>
        <w:rFonts w:ascii="Arial" w:hAnsi="Arial"/>
        <w:color w:val="F2F2F2"/>
        <w:sz w:val="22"/>
      </w:rPr>
      <w:tblPr/>
      <w:tcPr>
        <w:shd w:val="clear" w:color="D99695" w:themeColor="accent2" w:themeTint="97" w:fill="auto"/>
      </w:tcPr>
    </w:tblStylePr>
    <w:tblStylePr w:type="lastCol">
      <w:rPr>
        <w:rFonts w:ascii="Arial" w:hAnsi="Arial"/>
        <w:color w:val="F2F2F2"/>
        <w:sz w:val="22"/>
      </w:rPr>
      <w:tblPr/>
      <w:tcPr>
        <w:shd w:val="clear" w:color="D99695" w:themeColor="accent2" w:themeTint="97" w:fill="auto"/>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auto"/>
      </w:tcPr>
    </w:tblStylePr>
  </w:style>
  <w:style w:type="table" w:customStyle="1" w:styleId="BorderedLined-Accent3">
    <w:name w:val="Bordered &amp; Lined - Accent 3"/>
    <w:basedOn w:val="a2"/>
    <w:uiPriority w:val="99"/>
    <w:rPr>
      <w:color w:val="404040"/>
      <w:sz w:val="24"/>
    </w:rPr>
    <w:tblPr>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9ABB59" w:themeColor="accent3" w:themeTint="FE" w:fill="auto"/>
      </w:tcPr>
    </w:tblStylePr>
    <w:tblStylePr w:type="lastRow">
      <w:rPr>
        <w:rFonts w:ascii="Arial" w:hAnsi="Arial"/>
        <w:color w:val="F2F2F2"/>
        <w:sz w:val="22"/>
      </w:rPr>
      <w:tblPr/>
      <w:tcPr>
        <w:shd w:val="clear" w:color="9ABB59" w:themeColor="accent3" w:themeTint="FE" w:fill="auto"/>
      </w:tcPr>
    </w:tblStylePr>
    <w:tblStylePr w:type="firstCol">
      <w:rPr>
        <w:rFonts w:ascii="Arial" w:hAnsi="Arial"/>
        <w:color w:val="F2F2F2"/>
        <w:sz w:val="22"/>
      </w:rPr>
      <w:tblPr/>
      <w:tcPr>
        <w:shd w:val="clear" w:color="9ABB59" w:themeColor="accent3" w:themeTint="FE" w:fill="auto"/>
      </w:tcPr>
    </w:tblStylePr>
    <w:tblStylePr w:type="lastCol">
      <w:rPr>
        <w:rFonts w:ascii="Arial" w:hAnsi="Arial"/>
        <w:color w:val="F2F2F2"/>
        <w:sz w:val="22"/>
      </w:rPr>
      <w:tblPr/>
      <w:tcPr>
        <w:shd w:val="clear" w:color="9ABB59" w:themeColor="accent3" w:themeTint="FE" w:fill="auto"/>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auto"/>
      </w:tcPr>
    </w:tblStylePr>
  </w:style>
  <w:style w:type="table" w:customStyle="1" w:styleId="BorderedLined-Accent4">
    <w:name w:val="Bordered &amp; Lined - Accent 4"/>
    <w:basedOn w:val="a2"/>
    <w:uiPriority w:val="99"/>
    <w:rPr>
      <w:color w:val="404040"/>
      <w:sz w:val="24"/>
    </w:rPr>
    <w:tblPr>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B2A1C6" w:themeColor="accent4" w:themeTint="9A" w:fill="auto"/>
      </w:tcPr>
    </w:tblStylePr>
    <w:tblStylePr w:type="lastRow">
      <w:rPr>
        <w:rFonts w:ascii="Arial" w:hAnsi="Arial"/>
        <w:color w:val="F2F2F2"/>
        <w:sz w:val="22"/>
      </w:rPr>
      <w:tblPr/>
      <w:tcPr>
        <w:shd w:val="clear" w:color="B2A1C6" w:themeColor="accent4" w:themeTint="9A" w:fill="auto"/>
      </w:tcPr>
    </w:tblStylePr>
    <w:tblStylePr w:type="firstCol">
      <w:rPr>
        <w:rFonts w:ascii="Arial" w:hAnsi="Arial"/>
        <w:color w:val="F2F2F2"/>
        <w:sz w:val="22"/>
      </w:rPr>
      <w:tblPr/>
      <w:tcPr>
        <w:shd w:val="clear" w:color="B2A1C6" w:themeColor="accent4" w:themeTint="9A" w:fill="auto"/>
      </w:tcPr>
    </w:tblStylePr>
    <w:tblStylePr w:type="lastCol">
      <w:rPr>
        <w:rFonts w:ascii="Arial" w:hAnsi="Arial"/>
        <w:color w:val="F2F2F2"/>
        <w:sz w:val="22"/>
      </w:rPr>
      <w:tbl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auto"/>
      </w:tcPr>
    </w:tblStylePr>
  </w:style>
  <w:style w:type="table" w:customStyle="1" w:styleId="BorderedLined-Accent5">
    <w:name w:val="Bordered &amp; Lined - Accent 5"/>
    <w:basedOn w:val="a2"/>
    <w:uiPriority w:val="99"/>
    <w:rPr>
      <w:color w:val="404040"/>
      <w:sz w:val="24"/>
    </w:rPr>
    <w:tblPr>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4BACC6" w:themeColor="accent5" w:fill="auto"/>
      </w:tcPr>
    </w:tblStylePr>
    <w:tblStylePr w:type="lastRow">
      <w:rPr>
        <w:rFonts w:ascii="Arial" w:hAnsi="Arial"/>
        <w:color w:val="F2F2F2"/>
        <w:sz w:val="22"/>
      </w:rPr>
      <w:tblPr/>
      <w:tcPr>
        <w:shd w:val="clear" w:color="4BACC6" w:themeColor="accent5" w:fill="auto"/>
      </w:tcPr>
    </w:tblStylePr>
    <w:tblStylePr w:type="firstCol">
      <w:rPr>
        <w:rFonts w:ascii="Arial" w:hAnsi="Arial"/>
        <w:color w:val="F2F2F2"/>
        <w:sz w:val="22"/>
      </w:rPr>
      <w:tblPr/>
      <w:tcPr>
        <w:shd w:val="clear" w:color="4BACC6" w:themeColor="accent5" w:fill="auto"/>
      </w:tcPr>
    </w:tblStylePr>
    <w:tblStylePr w:type="lastCol">
      <w:rPr>
        <w:rFonts w:ascii="Arial" w:hAnsi="Arial"/>
        <w:color w:val="F2F2F2"/>
        <w:sz w:val="22"/>
      </w:rPr>
      <w:tbl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auto"/>
      </w:tcPr>
    </w:tblStylePr>
  </w:style>
  <w:style w:type="table" w:customStyle="1" w:styleId="BorderedLined-Accent6">
    <w:name w:val="Bordered &amp; Lined - Accent 6"/>
    <w:basedOn w:val="a2"/>
    <w:uiPriority w:val="99"/>
    <w:rPr>
      <w:color w:val="404040"/>
      <w:sz w:val="24"/>
    </w:rPr>
    <w:tblPr>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79646" w:themeColor="accent6" w:fill="auto"/>
      </w:tcPr>
    </w:tblStylePr>
    <w:tblStylePr w:type="lastRow">
      <w:rPr>
        <w:rFonts w:ascii="Arial" w:hAnsi="Arial"/>
        <w:color w:val="F2F2F2"/>
        <w:sz w:val="22"/>
      </w:rPr>
      <w:tblPr/>
      <w:tcPr>
        <w:shd w:val="clear" w:color="F79646" w:themeColor="accent6" w:fill="auto"/>
      </w:tcPr>
    </w:tblStylePr>
    <w:tblStylePr w:type="firstCol">
      <w:rPr>
        <w:rFonts w:ascii="Arial" w:hAnsi="Arial"/>
        <w:color w:val="F2F2F2"/>
        <w:sz w:val="22"/>
      </w:rPr>
      <w:tblPr/>
      <w:tcPr>
        <w:shd w:val="clear" w:color="F79646" w:themeColor="accent6" w:fill="auto"/>
      </w:tcPr>
    </w:tblStylePr>
    <w:tblStylePr w:type="lastCol">
      <w:rPr>
        <w:rFonts w:ascii="Arial" w:hAnsi="Arial"/>
        <w:color w:val="F2F2F2"/>
        <w:sz w:val="22"/>
      </w:rPr>
      <w:tbl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auto"/>
      </w:tcPr>
    </w:tblStylePr>
  </w:style>
  <w:style w:type="table" w:customStyle="1" w:styleId="Bordered">
    <w:name w:val="Bordered"/>
    <w:basedOn w:val="a2"/>
    <w:uiPriority w:val="99"/>
    <w:tblPr>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2"/>
    <w:uiPriority w:val="99"/>
    <w:tblPr>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2"/>
    <w:uiPriority w:val="99"/>
    <w:tblPr>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2"/>
    <w:uiPriority w:val="99"/>
    <w:tblPr>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2"/>
    <w:uiPriority w:val="99"/>
    <w:tblPr>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2"/>
    <w:uiPriority w:val="99"/>
    <w:tblPr>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2"/>
    <w:uiPriority w:val="99"/>
    <w:tblPr>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FootnoteTextChar">
    <w:name w:val="Footnote Text Char"/>
    <w:uiPriority w:val="99"/>
    <w:rPr>
      <w:sz w:val="21"/>
    </w:rPr>
  </w:style>
  <w:style w:type="character" w:customStyle="1" w:styleId="Char0">
    <w:name w:val="尾注文本 Char"/>
    <w:link w:val="a8"/>
    <w:uiPriority w:val="99"/>
    <w:rPr>
      <w:sz w:val="21"/>
    </w:rPr>
  </w:style>
  <w:style w:type="paragraph" w:customStyle="1" w:styleId="Compact">
    <w:name w:val="Compact"/>
    <w:basedOn w:val="a0"/>
    <w:qFormat/>
    <w:pPr>
      <w:spacing w:before="36" w:after="36"/>
    </w:pPr>
  </w:style>
  <w:style w:type="paragraph" w:customStyle="1" w:styleId="Author">
    <w:name w:val="Author"/>
    <w:next w:val="a0"/>
    <w:qFormat/>
    <w:pPr>
      <w:keepNext/>
      <w:keepLines/>
      <w:spacing w:after="200"/>
      <w:jc w:val="center"/>
    </w:pPr>
    <w:rPr>
      <w:rFonts w:eastAsiaTheme="minorHAnsi"/>
      <w:sz w:val="24"/>
      <w:szCs w:val="24"/>
      <w:lang w:eastAsia="en-US"/>
    </w:rPr>
  </w:style>
  <w:style w:type="paragraph" w:customStyle="1" w:styleId="Abstract">
    <w:name w:val="Abstract"/>
    <w:basedOn w:val="a"/>
    <w:next w:val="a0"/>
    <w:qFormat/>
    <w:pPr>
      <w:keepNext/>
      <w:keepLines/>
      <w:spacing w:before="300" w:after="300"/>
    </w:pPr>
    <w:rPr>
      <w:sz w:val="24"/>
      <w:szCs w:val="20"/>
    </w:rPr>
  </w:style>
  <w:style w:type="paragraph" w:customStyle="1" w:styleId="11">
    <w:name w:val="书目1"/>
    <w:basedOn w:val="a"/>
    <w:qFormat/>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4" w:space="0" w:color="000000"/>
        </w:tcBorders>
        <w:vAlign w:val="bottom"/>
      </w:tcPr>
    </w:tblStylePr>
  </w:style>
  <w:style w:type="paragraph" w:customStyle="1" w:styleId="DefinitionTerm">
    <w:name w:val="Definition Term"/>
    <w:basedOn w:val="a"/>
    <w:next w:val="Definition"/>
    <w:pPr>
      <w:keepNext/>
      <w:keepLines/>
      <w:spacing w:after="0"/>
    </w:pPr>
    <w:rPr>
      <w:b/>
      <w:sz w:val="24"/>
    </w:rPr>
  </w:style>
  <w:style w:type="paragraph" w:customStyle="1" w:styleId="Definition">
    <w:name w:val="Definition"/>
    <w:basedOn w:val="a"/>
  </w:style>
  <w:style w:type="paragraph" w:customStyle="1" w:styleId="TableCaption">
    <w:name w:val="Table Caption"/>
    <w:basedOn w:val="a5"/>
    <w:pPr>
      <w:keepNext/>
    </w:pPr>
  </w:style>
  <w:style w:type="paragraph" w:customStyle="1" w:styleId="ImageCaption">
    <w:name w:val="Image Caption"/>
    <w:basedOn w:val="a5"/>
  </w:style>
  <w:style w:type="paragraph" w:customStyle="1" w:styleId="Figure">
    <w:name w:val="Figure"/>
    <w:basedOn w:val="a"/>
  </w:style>
  <w:style w:type="paragraph" w:customStyle="1" w:styleId="CaptionedFigure">
    <w:name w:val="Captioned Figure"/>
    <w:basedOn w:val="Figure"/>
    <w:pPr>
      <w:keepNext/>
    </w:pPr>
  </w:style>
  <w:style w:type="character" w:customStyle="1" w:styleId="VerbatimChar">
    <w:name w:val="Verbatim Char"/>
    <w:basedOn w:val="Char"/>
    <w:rPr>
      <w:rFonts w:ascii="Times New Roman" w:eastAsia="宋体" w:hAnsi="Times New Roman" w:cs="Nimbus Roman"/>
      <w:sz w:val="21"/>
    </w:rPr>
  </w:style>
  <w:style w:type="character" w:customStyle="1" w:styleId="SectionNumber">
    <w:name w:val="Section Number"/>
    <w:basedOn w:val="Char"/>
    <w:rPr>
      <w:rFonts w:ascii="Times New Roman" w:eastAsia="宋体" w:hAnsi="Times New Roman" w:cs="Nimbus Roman"/>
      <w:sz w:val="21"/>
    </w:rPr>
  </w:style>
  <w:style w:type="paragraph" w:customStyle="1" w:styleId="TOC1">
    <w:name w:val="TOC 标题1"/>
    <w:basedOn w:val="1"/>
    <w:next w:val="a0"/>
    <w:uiPriority w:val="39"/>
    <w:unhideWhenUsed/>
    <w:qFormat/>
    <w:pPr>
      <w:spacing w:before="240" w:line="259" w:lineRule="auto"/>
      <w:jc w:val="center"/>
      <w:outlineLvl w:val="9"/>
    </w:pPr>
    <w:rPr>
      <w:rFonts w:asciiTheme="majorHAnsi" w:eastAsiaTheme="majorEastAsia" w:hAnsiTheme="majorHAnsi" w:cstheme="majorBidi"/>
      <w:b w:val="0"/>
      <w:bCs w:val="0"/>
      <w:color w:val="000000"/>
      <w:sz w:val="24"/>
    </w:rPr>
  </w:style>
  <w:style w:type="paragraph" w:customStyle="1" w:styleId="SourceCode">
    <w:name w:val="Source Code"/>
    <w:pPr>
      <w:shd w:val="clear" w:color="auto" w:fill="EDEDED"/>
    </w:pPr>
    <w:rPr>
      <w:rFonts w:eastAsiaTheme="minorHAnsi"/>
    </w:rPr>
  </w:style>
  <w:style w:type="character" w:customStyle="1" w:styleId="KeywordTok">
    <w:name w:val="KeywordTok"/>
    <w:rPr>
      <w:b/>
      <w:color w:val="204A87"/>
      <w:sz w:val="21"/>
      <w:shd w:val="clear" w:color="auto" w:fill="EDEDED"/>
    </w:rPr>
  </w:style>
  <w:style w:type="character" w:customStyle="1" w:styleId="DataTypeTok">
    <w:name w:val="DataTypeTok"/>
    <w:rPr>
      <w:color w:val="204A87"/>
      <w:sz w:val="21"/>
      <w:shd w:val="clear" w:color="auto" w:fill="EDEDED"/>
    </w:rPr>
  </w:style>
  <w:style w:type="character" w:customStyle="1" w:styleId="DecValTok">
    <w:name w:val="DecValTok"/>
    <w:rPr>
      <w:color w:val="0000CF"/>
      <w:sz w:val="21"/>
      <w:shd w:val="clear" w:color="auto" w:fill="EDEDED"/>
    </w:rPr>
  </w:style>
  <w:style w:type="character" w:customStyle="1" w:styleId="BaseNTok">
    <w:name w:val="BaseNTok"/>
    <w:rPr>
      <w:color w:val="0000CF"/>
      <w:sz w:val="21"/>
      <w:shd w:val="clear" w:color="auto" w:fill="EDEDED"/>
    </w:rPr>
  </w:style>
  <w:style w:type="character" w:customStyle="1" w:styleId="FloatTok">
    <w:name w:val="FloatTok"/>
    <w:rPr>
      <w:color w:val="0000CF"/>
      <w:sz w:val="21"/>
      <w:shd w:val="clear" w:color="auto" w:fill="EDEDED"/>
    </w:rPr>
  </w:style>
  <w:style w:type="character" w:customStyle="1" w:styleId="ConstantTok">
    <w:name w:val="ConstantTok"/>
    <w:rPr>
      <w:color w:val="000000"/>
      <w:sz w:val="21"/>
      <w:shd w:val="clear" w:color="auto" w:fill="EDEDED"/>
    </w:rPr>
  </w:style>
  <w:style w:type="character" w:customStyle="1" w:styleId="CharTok">
    <w:name w:val="CharTok"/>
    <w:rPr>
      <w:color w:val="4E9A06"/>
      <w:sz w:val="21"/>
      <w:shd w:val="clear" w:color="auto" w:fill="EDEDED"/>
    </w:rPr>
  </w:style>
  <w:style w:type="character" w:customStyle="1" w:styleId="SpecialCharTok">
    <w:name w:val="SpecialCharTok"/>
    <w:rPr>
      <w:color w:val="000000"/>
      <w:sz w:val="21"/>
      <w:shd w:val="clear" w:color="auto" w:fill="EDEDED"/>
    </w:rPr>
  </w:style>
  <w:style w:type="character" w:customStyle="1" w:styleId="StringTok">
    <w:name w:val="StringTok"/>
    <w:rPr>
      <w:color w:val="4E9A06"/>
      <w:sz w:val="21"/>
      <w:shd w:val="clear" w:color="auto" w:fill="EDEDED"/>
    </w:rPr>
  </w:style>
  <w:style w:type="character" w:customStyle="1" w:styleId="VerbatimStringTok">
    <w:name w:val="VerbatimStringTok"/>
    <w:rPr>
      <w:color w:val="4E9A06"/>
      <w:sz w:val="21"/>
      <w:shd w:val="clear" w:color="auto" w:fill="EDEDED"/>
    </w:rPr>
  </w:style>
  <w:style w:type="character" w:customStyle="1" w:styleId="SpecialStringTok">
    <w:name w:val="SpecialStringTok"/>
    <w:rPr>
      <w:color w:val="4E9A06"/>
      <w:sz w:val="21"/>
      <w:shd w:val="clear" w:color="auto" w:fill="EDEDED"/>
    </w:rPr>
  </w:style>
  <w:style w:type="character" w:customStyle="1" w:styleId="ImportTok">
    <w:name w:val="ImportTok"/>
    <w:rPr>
      <w:sz w:val="21"/>
      <w:shd w:val="clear" w:color="auto" w:fill="EDEDED"/>
    </w:rPr>
  </w:style>
  <w:style w:type="character" w:customStyle="1" w:styleId="CommentTok">
    <w:name w:val="CommentTok"/>
    <w:rPr>
      <w:i/>
      <w:color w:val="8F5902"/>
      <w:sz w:val="21"/>
      <w:shd w:val="clear" w:color="auto" w:fill="EDEDED"/>
    </w:rPr>
  </w:style>
  <w:style w:type="character" w:customStyle="1" w:styleId="DocumentationTok">
    <w:name w:val="DocumentationTok"/>
    <w:rPr>
      <w:b/>
      <w:i/>
      <w:color w:val="8F5902"/>
      <w:sz w:val="21"/>
      <w:shd w:val="clear" w:color="auto" w:fill="EDEDED"/>
    </w:rPr>
  </w:style>
  <w:style w:type="character" w:customStyle="1" w:styleId="AnnotationTok">
    <w:name w:val="AnnotationTok"/>
    <w:rPr>
      <w:b/>
      <w:i/>
      <w:color w:val="8F5902"/>
      <w:sz w:val="21"/>
      <w:shd w:val="clear" w:color="auto" w:fill="EDEDED"/>
    </w:rPr>
  </w:style>
  <w:style w:type="character" w:customStyle="1" w:styleId="CommentVarTok">
    <w:name w:val="CommentVarTok"/>
    <w:rPr>
      <w:b/>
      <w:i/>
      <w:color w:val="8F5902"/>
      <w:sz w:val="21"/>
      <w:shd w:val="clear" w:color="auto" w:fill="EDEDED"/>
    </w:rPr>
  </w:style>
  <w:style w:type="character" w:customStyle="1" w:styleId="OtherTok">
    <w:name w:val="OtherTok"/>
    <w:rPr>
      <w:color w:val="8F5902"/>
      <w:sz w:val="21"/>
      <w:shd w:val="clear" w:color="auto" w:fill="EDEDED"/>
    </w:rPr>
  </w:style>
  <w:style w:type="character" w:customStyle="1" w:styleId="FunctionTok">
    <w:name w:val="FunctionTok"/>
    <w:rPr>
      <w:color w:val="000000"/>
      <w:sz w:val="21"/>
      <w:shd w:val="clear" w:color="auto" w:fill="EDEDED"/>
    </w:rPr>
  </w:style>
  <w:style w:type="character" w:customStyle="1" w:styleId="VariableTok">
    <w:name w:val="VariableTok"/>
    <w:rPr>
      <w:color w:val="000000"/>
      <w:sz w:val="21"/>
      <w:shd w:val="clear" w:color="auto" w:fill="EDEDED"/>
    </w:rPr>
  </w:style>
  <w:style w:type="character" w:customStyle="1" w:styleId="ControlFlowTok">
    <w:name w:val="ControlFlowTok"/>
    <w:rPr>
      <w:b/>
      <w:color w:val="204A87"/>
      <w:sz w:val="21"/>
      <w:shd w:val="clear" w:color="auto" w:fill="EDEDED"/>
    </w:rPr>
  </w:style>
  <w:style w:type="character" w:customStyle="1" w:styleId="OperatorTok">
    <w:name w:val="OperatorTok"/>
    <w:rPr>
      <w:b/>
      <w:color w:val="CE5C00"/>
      <w:sz w:val="21"/>
      <w:shd w:val="clear" w:color="auto" w:fill="EDEDED"/>
    </w:rPr>
  </w:style>
  <w:style w:type="character" w:customStyle="1" w:styleId="BuiltInTok">
    <w:name w:val="BuiltInTok"/>
    <w:rPr>
      <w:sz w:val="21"/>
      <w:shd w:val="clear" w:color="auto" w:fill="EDEDED"/>
    </w:rPr>
  </w:style>
  <w:style w:type="character" w:customStyle="1" w:styleId="ExtensionTok">
    <w:name w:val="ExtensionTok"/>
    <w:rPr>
      <w:sz w:val="21"/>
      <w:shd w:val="clear" w:color="auto" w:fill="EDEDED"/>
    </w:rPr>
  </w:style>
  <w:style w:type="character" w:customStyle="1" w:styleId="PreprocessorTok">
    <w:name w:val="PreprocessorTok"/>
    <w:rPr>
      <w:i/>
      <w:color w:val="8F5902"/>
      <w:sz w:val="21"/>
      <w:shd w:val="clear" w:color="auto" w:fill="EDEDED"/>
    </w:rPr>
  </w:style>
  <w:style w:type="character" w:customStyle="1" w:styleId="AttributeTok">
    <w:name w:val="AttributeTok"/>
    <w:rPr>
      <w:color w:val="C4A000"/>
      <w:sz w:val="21"/>
      <w:shd w:val="clear" w:color="auto" w:fill="EDEDED"/>
    </w:rPr>
  </w:style>
  <w:style w:type="character" w:customStyle="1" w:styleId="RegionMarkerTok">
    <w:name w:val="RegionMarkerTok"/>
    <w:rPr>
      <w:sz w:val="21"/>
      <w:shd w:val="clear" w:color="auto" w:fill="EDEDED"/>
    </w:rPr>
  </w:style>
  <w:style w:type="character" w:customStyle="1" w:styleId="InformationTok">
    <w:name w:val="InformationTok"/>
    <w:rPr>
      <w:b/>
      <w:i/>
      <w:color w:val="8F5902"/>
      <w:sz w:val="21"/>
      <w:shd w:val="clear" w:color="auto" w:fill="EDEDED"/>
    </w:rPr>
  </w:style>
  <w:style w:type="character" w:customStyle="1" w:styleId="WarningTok">
    <w:name w:val="WarningTok"/>
    <w:rPr>
      <w:b/>
      <w:i/>
      <w:color w:val="8F5902"/>
      <w:sz w:val="21"/>
      <w:shd w:val="clear" w:color="auto" w:fill="EDEDED"/>
    </w:rPr>
  </w:style>
  <w:style w:type="character" w:customStyle="1" w:styleId="AlertTok">
    <w:name w:val="AlertTok"/>
    <w:rPr>
      <w:color w:val="EF2929"/>
      <w:sz w:val="21"/>
      <w:shd w:val="clear" w:color="auto" w:fill="EDEDED"/>
    </w:rPr>
  </w:style>
  <w:style w:type="character" w:customStyle="1" w:styleId="ErrorTok">
    <w:name w:val="ErrorTok"/>
    <w:rPr>
      <w:b/>
      <w:color w:val="A40000"/>
      <w:sz w:val="21"/>
      <w:shd w:val="clear" w:color="auto" w:fill="EDEDED"/>
    </w:rPr>
  </w:style>
  <w:style w:type="character" w:customStyle="1" w:styleId="NormalTok">
    <w:name w:val="NormalTok"/>
    <w:rPr>
      <w:sz w:val="21"/>
      <w:shd w:val="clear" w:color="auto" w:fill="EDEDED"/>
    </w:rPr>
  </w:style>
  <w:style w:type="paragraph" w:customStyle="1" w:styleId="SourceCode1">
    <w:name w:val="Source Code1"/>
    <w:pPr>
      <w:shd w:val="clear" w:color="auto" w:fill="EDEDED"/>
    </w:pPr>
    <w:rPr>
      <w:rFonts w:eastAsiaTheme="minorHAnsi"/>
    </w:rPr>
  </w:style>
  <w:style w:type="character" w:customStyle="1" w:styleId="KeywordTok1">
    <w:name w:val="KeywordTok1"/>
    <w:rPr>
      <w:b/>
      <w:color w:val="204A87"/>
      <w:sz w:val="21"/>
      <w:shd w:val="clear" w:color="auto" w:fill="EDEDED"/>
    </w:rPr>
  </w:style>
  <w:style w:type="character" w:customStyle="1" w:styleId="DataTypeTok1">
    <w:name w:val="DataTypeTok1"/>
    <w:rPr>
      <w:color w:val="204A87"/>
      <w:sz w:val="21"/>
      <w:shd w:val="clear" w:color="auto" w:fill="EDEDED"/>
    </w:rPr>
  </w:style>
  <w:style w:type="character" w:customStyle="1" w:styleId="DecValTok1">
    <w:name w:val="DecValTok1"/>
    <w:rPr>
      <w:color w:val="0000CF"/>
      <w:sz w:val="21"/>
      <w:shd w:val="clear" w:color="auto" w:fill="EDEDED"/>
    </w:rPr>
  </w:style>
  <w:style w:type="character" w:customStyle="1" w:styleId="BaseNTok1">
    <w:name w:val="BaseNTok1"/>
    <w:rPr>
      <w:color w:val="0000CF"/>
      <w:sz w:val="21"/>
      <w:shd w:val="clear" w:color="auto" w:fill="EDEDED"/>
    </w:rPr>
  </w:style>
  <w:style w:type="character" w:customStyle="1" w:styleId="FloatTok1">
    <w:name w:val="FloatTok1"/>
    <w:rPr>
      <w:color w:val="0000CF"/>
      <w:sz w:val="21"/>
      <w:shd w:val="clear" w:color="auto" w:fill="EDEDED"/>
    </w:rPr>
  </w:style>
  <w:style w:type="character" w:customStyle="1" w:styleId="ConstantTok1">
    <w:name w:val="ConstantTok1"/>
    <w:rPr>
      <w:color w:val="000000"/>
      <w:sz w:val="21"/>
      <w:shd w:val="clear" w:color="auto" w:fill="EDEDED"/>
    </w:rPr>
  </w:style>
  <w:style w:type="character" w:customStyle="1" w:styleId="CharTok1">
    <w:name w:val="CharTok1"/>
    <w:rPr>
      <w:color w:val="4E9A06"/>
      <w:sz w:val="21"/>
      <w:shd w:val="clear" w:color="auto" w:fill="EDEDED"/>
    </w:rPr>
  </w:style>
  <w:style w:type="character" w:customStyle="1" w:styleId="SpecialCharTok1">
    <w:name w:val="SpecialCharTok1"/>
    <w:rPr>
      <w:color w:val="000000"/>
      <w:sz w:val="21"/>
      <w:shd w:val="clear" w:color="auto" w:fill="EDEDED"/>
    </w:rPr>
  </w:style>
  <w:style w:type="character" w:customStyle="1" w:styleId="StringTok1">
    <w:name w:val="StringTok1"/>
    <w:rPr>
      <w:color w:val="4E9A06"/>
      <w:sz w:val="21"/>
      <w:shd w:val="clear" w:color="auto" w:fill="EDEDED"/>
    </w:rPr>
  </w:style>
  <w:style w:type="character" w:customStyle="1" w:styleId="VerbatimStringTok1">
    <w:name w:val="VerbatimStringTok1"/>
    <w:rPr>
      <w:color w:val="4E9A06"/>
      <w:sz w:val="21"/>
      <w:shd w:val="clear" w:color="auto" w:fill="EDEDED"/>
    </w:rPr>
  </w:style>
  <w:style w:type="character" w:customStyle="1" w:styleId="SpecialStringTok1">
    <w:name w:val="SpecialStringTok1"/>
    <w:rPr>
      <w:color w:val="4E9A06"/>
      <w:sz w:val="21"/>
      <w:shd w:val="clear" w:color="auto" w:fill="EDEDED"/>
    </w:rPr>
  </w:style>
  <w:style w:type="character" w:customStyle="1" w:styleId="ImportTok1">
    <w:name w:val="ImportTok1"/>
    <w:rPr>
      <w:sz w:val="21"/>
      <w:shd w:val="clear" w:color="auto" w:fill="EDEDED"/>
    </w:rPr>
  </w:style>
  <w:style w:type="character" w:customStyle="1" w:styleId="CommentTok1">
    <w:name w:val="CommentTok1"/>
    <w:rPr>
      <w:i/>
      <w:color w:val="8F5902"/>
      <w:sz w:val="21"/>
      <w:shd w:val="clear" w:color="auto" w:fill="EDEDED"/>
    </w:rPr>
  </w:style>
  <w:style w:type="character" w:customStyle="1" w:styleId="DocumentationTok1">
    <w:name w:val="DocumentationTok1"/>
    <w:rPr>
      <w:b/>
      <w:i/>
      <w:color w:val="8F5902"/>
      <w:sz w:val="21"/>
      <w:shd w:val="clear" w:color="auto" w:fill="EDEDED"/>
    </w:rPr>
  </w:style>
  <w:style w:type="character" w:customStyle="1" w:styleId="AnnotationTok1">
    <w:name w:val="AnnotationTok1"/>
    <w:rPr>
      <w:b/>
      <w:i/>
      <w:color w:val="8F5902"/>
      <w:sz w:val="21"/>
      <w:shd w:val="clear" w:color="auto" w:fill="EDEDED"/>
    </w:rPr>
  </w:style>
  <w:style w:type="character" w:customStyle="1" w:styleId="CommentVarTok1">
    <w:name w:val="CommentVarTok1"/>
    <w:rPr>
      <w:b/>
      <w:i/>
      <w:color w:val="8F5902"/>
      <w:sz w:val="21"/>
      <w:shd w:val="clear" w:color="auto" w:fill="EDEDED"/>
    </w:rPr>
  </w:style>
  <w:style w:type="character" w:customStyle="1" w:styleId="OtherTok1">
    <w:name w:val="OtherTok1"/>
    <w:rPr>
      <w:color w:val="8F5902"/>
      <w:sz w:val="21"/>
      <w:shd w:val="clear" w:color="auto" w:fill="EDEDED"/>
    </w:rPr>
  </w:style>
  <w:style w:type="character" w:customStyle="1" w:styleId="FunctionTok1">
    <w:name w:val="FunctionTok1"/>
    <w:rPr>
      <w:color w:val="000000"/>
      <w:sz w:val="21"/>
      <w:shd w:val="clear" w:color="auto" w:fill="EDEDED"/>
    </w:rPr>
  </w:style>
  <w:style w:type="character" w:customStyle="1" w:styleId="VariableTok1">
    <w:name w:val="VariableTok1"/>
    <w:rPr>
      <w:color w:val="000000"/>
      <w:sz w:val="21"/>
      <w:shd w:val="clear" w:color="auto" w:fill="EDEDED"/>
    </w:rPr>
  </w:style>
  <w:style w:type="character" w:customStyle="1" w:styleId="ControlFlowTok1">
    <w:name w:val="ControlFlowTok1"/>
    <w:rPr>
      <w:b/>
      <w:color w:val="204A87"/>
      <w:sz w:val="21"/>
      <w:shd w:val="clear" w:color="auto" w:fill="EDEDED"/>
    </w:rPr>
  </w:style>
  <w:style w:type="character" w:customStyle="1" w:styleId="OperatorTok1">
    <w:name w:val="OperatorTok1"/>
    <w:rPr>
      <w:b/>
      <w:color w:val="CE5C00"/>
      <w:sz w:val="21"/>
      <w:shd w:val="clear" w:color="auto" w:fill="EDEDED"/>
    </w:rPr>
  </w:style>
  <w:style w:type="character" w:customStyle="1" w:styleId="BuiltInTok1">
    <w:name w:val="BuiltInTok1"/>
    <w:rPr>
      <w:sz w:val="21"/>
      <w:shd w:val="clear" w:color="auto" w:fill="EDEDED"/>
    </w:rPr>
  </w:style>
  <w:style w:type="character" w:customStyle="1" w:styleId="ExtensionTok1">
    <w:name w:val="ExtensionTok1"/>
    <w:rPr>
      <w:sz w:val="21"/>
      <w:shd w:val="clear" w:color="auto" w:fill="EDEDED"/>
    </w:rPr>
  </w:style>
  <w:style w:type="character" w:customStyle="1" w:styleId="PreprocessorTok1">
    <w:name w:val="PreprocessorTok1"/>
    <w:rPr>
      <w:i/>
      <w:color w:val="8F5902"/>
      <w:sz w:val="21"/>
      <w:shd w:val="clear" w:color="auto" w:fill="EDEDED"/>
    </w:rPr>
  </w:style>
  <w:style w:type="character" w:customStyle="1" w:styleId="AttributeTok1">
    <w:name w:val="AttributeTok1"/>
    <w:rPr>
      <w:color w:val="C4A000"/>
      <w:sz w:val="21"/>
      <w:shd w:val="clear" w:color="auto" w:fill="EDEDED"/>
    </w:rPr>
  </w:style>
  <w:style w:type="character" w:customStyle="1" w:styleId="RegionMarkerTok1">
    <w:name w:val="RegionMarkerTok1"/>
    <w:rPr>
      <w:sz w:val="21"/>
      <w:shd w:val="clear" w:color="auto" w:fill="EDEDED"/>
    </w:rPr>
  </w:style>
  <w:style w:type="character" w:customStyle="1" w:styleId="InformationTok1">
    <w:name w:val="InformationTok1"/>
    <w:rPr>
      <w:b/>
      <w:i/>
      <w:color w:val="8F5902"/>
      <w:sz w:val="21"/>
      <w:shd w:val="clear" w:color="auto" w:fill="EDEDED"/>
    </w:rPr>
  </w:style>
  <w:style w:type="character" w:customStyle="1" w:styleId="WarningTok1">
    <w:name w:val="WarningTok1"/>
    <w:rPr>
      <w:b/>
      <w:i/>
      <w:color w:val="8F5902"/>
      <w:sz w:val="21"/>
      <w:shd w:val="clear" w:color="auto" w:fill="EDEDED"/>
    </w:rPr>
  </w:style>
  <w:style w:type="character" w:customStyle="1" w:styleId="AlertTok1">
    <w:name w:val="AlertTok1"/>
    <w:rPr>
      <w:color w:val="EF2929"/>
      <w:sz w:val="21"/>
      <w:shd w:val="clear" w:color="auto" w:fill="EDEDED"/>
    </w:rPr>
  </w:style>
  <w:style w:type="character" w:customStyle="1" w:styleId="ErrorTok1">
    <w:name w:val="ErrorTok1"/>
    <w:rPr>
      <w:b/>
      <w:color w:val="A40000"/>
      <w:sz w:val="21"/>
      <w:shd w:val="clear" w:color="auto" w:fill="EDEDED"/>
    </w:rPr>
  </w:style>
  <w:style w:type="character" w:customStyle="1" w:styleId="NormalTok1">
    <w:name w:val="NormalTok1"/>
    <w:rPr>
      <w:sz w:val="21"/>
      <w:shd w:val="clear" w:color="auto" w:fill="EDEDED"/>
    </w:rPr>
  </w:style>
  <w:style w:type="paragraph" w:customStyle="1" w:styleId="SourceCode2">
    <w:name w:val="Source Code2"/>
    <w:pPr>
      <w:shd w:val="clear" w:color="auto" w:fill="F8F8F8"/>
    </w:pPr>
    <w:rPr>
      <w:rFonts w:eastAsiaTheme="minorHAnsi"/>
    </w:rPr>
  </w:style>
  <w:style w:type="character" w:customStyle="1" w:styleId="KeywordTok2">
    <w:name w:val="KeywordTok2"/>
    <w:rPr>
      <w:b/>
      <w:color w:val="204A87"/>
      <w:shd w:val="clear" w:color="auto" w:fill="F8F8F8"/>
    </w:rPr>
  </w:style>
  <w:style w:type="character" w:customStyle="1" w:styleId="DataTypeTok2">
    <w:name w:val="DataTypeTok2"/>
    <w:rPr>
      <w:color w:val="204A87"/>
      <w:shd w:val="clear" w:color="auto" w:fill="F8F8F8"/>
    </w:rPr>
  </w:style>
  <w:style w:type="character" w:customStyle="1" w:styleId="DecValTok2">
    <w:name w:val="DecValTok2"/>
    <w:rPr>
      <w:color w:val="0000CF"/>
      <w:shd w:val="clear" w:color="auto" w:fill="F8F8F8"/>
    </w:rPr>
  </w:style>
  <w:style w:type="character" w:customStyle="1" w:styleId="BaseNTok2">
    <w:name w:val="BaseNTok2"/>
    <w:rPr>
      <w:color w:val="0000CF"/>
      <w:shd w:val="clear" w:color="auto" w:fill="F8F8F8"/>
    </w:rPr>
  </w:style>
  <w:style w:type="character" w:customStyle="1" w:styleId="FloatTok2">
    <w:name w:val="FloatTok2"/>
    <w:rPr>
      <w:color w:val="0000CF"/>
      <w:shd w:val="clear" w:color="auto" w:fill="F8F8F8"/>
    </w:rPr>
  </w:style>
  <w:style w:type="character" w:customStyle="1" w:styleId="ConstantTok2">
    <w:name w:val="ConstantTok2"/>
    <w:rPr>
      <w:color w:val="000000"/>
      <w:shd w:val="clear" w:color="auto" w:fill="F8F8F8"/>
    </w:rPr>
  </w:style>
  <w:style w:type="character" w:customStyle="1" w:styleId="CharTok2">
    <w:name w:val="CharTok2"/>
    <w:rPr>
      <w:color w:val="4E9A06"/>
      <w:shd w:val="clear" w:color="auto" w:fill="F8F8F8"/>
    </w:rPr>
  </w:style>
  <w:style w:type="character" w:customStyle="1" w:styleId="SpecialCharTok2">
    <w:name w:val="SpecialCharTok2"/>
    <w:rPr>
      <w:color w:val="000000"/>
      <w:shd w:val="clear" w:color="auto" w:fill="F8F8F8"/>
    </w:rPr>
  </w:style>
  <w:style w:type="character" w:customStyle="1" w:styleId="StringTok2">
    <w:name w:val="StringTok2"/>
    <w:rPr>
      <w:color w:val="4E9A06"/>
      <w:shd w:val="clear" w:color="auto" w:fill="F8F8F8"/>
    </w:rPr>
  </w:style>
  <w:style w:type="character" w:customStyle="1" w:styleId="VerbatimStringTok2">
    <w:name w:val="VerbatimStringTok2"/>
    <w:rPr>
      <w:color w:val="4E9A06"/>
      <w:shd w:val="clear" w:color="auto" w:fill="F8F8F8"/>
    </w:rPr>
  </w:style>
  <w:style w:type="character" w:customStyle="1" w:styleId="SpecialStringTok2">
    <w:name w:val="SpecialStringTok2"/>
    <w:rPr>
      <w:color w:val="4E9A06"/>
      <w:shd w:val="clear" w:color="auto" w:fill="F8F8F8"/>
    </w:rPr>
  </w:style>
  <w:style w:type="character" w:customStyle="1" w:styleId="ImportTok2">
    <w:name w:val="ImportTok2"/>
    <w:rPr>
      <w:shd w:val="clear" w:color="auto" w:fill="F8F8F8"/>
    </w:rPr>
  </w:style>
  <w:style w:type="character" w:customStyle="1" w:styleId="CommentTok2">
    <w:name w:val="CommentTok2"/>
    <w:rPr>
      <w:i/>
      <w:color w:val="8F5902"/>
      <w:shd w:val="clear" w:color="auto" w:fill="F8F8F8"/>
    </w:rPr>
  </w:style>
  <w:style w:type="character" w:customStyle="1" w:styleId="DocumentationTok2">
    <w:name w:val="DocumentationTok2"/>
    <w:rPr>
      <w:b/>
      <w:i/>
      <w:color w:val="8F5902"/>
      <w:shd w:val="clear" w:color="auto" w:fill="F8F8F8"/>
    </w:rPr>
  </w:style>
  <w:style w:type="character" w:customStyle="1" w:styleId="AnnotationTok2">
    <w:name w:val="AnnotationTok2"/>
    <w:rPr>
      <w:b/>
      <w:i/>
      <w:color w:val="8F5902"/>
      <w:shd w:val="clear" w:color="auto" w:fill="F8F8F8"/>
    </w:rPr>
  </w:style>
  <w:style w:type="character" w:customStyle="1" w:styleId="CommentVarTok2">
    <w:name w:val="CommentVarTok2"/>
    <w:rPr>
      <w:b/>
      <w:i/>
      <w:color w:val="8F5902"/>
      <w:shd w:val="clear" w:color="auto" w:fill="F8F8F8"/>
    </w:rPr>
  </w:style>
  <w:style w:type="character" w:customStyle="1" w:styleId="OtherTok2">
    <w:name w:val="OtherTok2"/>
    <w:rPr>
      <w:color w:val="8F5902"/>
      <w:shd w:val="clear" w:color="auto" w:fill="F8F8F8"/>
    </w:rPr>
  </w:style>
  <w:style w:type="character" w:customStyle="1" w:styleId="FunctionTok2">
    <w:name w:val="FunctionTok2"/>
    <w:rPr>
      <w:color w:val="000000"/>
      <w:shd w:val="clear" w:color="auto" w:fill="F8F8F8"/>
    </w:rPr>
  </w:style>
  <w:style w:type="character" w:customStyle="1" w:styleId="VariableTok2">
    <w:name w:val="VariableTok2"/>
    <w:rPr>
      <w:color w:val="000000"/>
      <w:shd w:val="clear" w:color="auto" w:fill="F8F8F8"/>
    </w:rPr>
  </w:style>
  <w:style w:type="character" w:customStyle="1" w:styleId="ControlFlowTok2">
    <w:name w:val="ControlFlowTok2"/>
    <w:rPr>
      <w:b/>
      <w:color w:val="204A87"/>
      <w:shd w:val="clear" w:color="auto" w:fill="F8F8F8"/>
    </w:rPr>
  </w:style>
  <w:style w:type="character" w:customStyle="1" w:styleId="OperatorTok2">
    <w:name w:val="OperatorTok2"/>
    <w:rPr>
      <w:b/>
      <w:color w:val="CE5C00"/>
      <w:shd w:val="clear" w:color="auto" w:fill="F8F8F8"/>
    </w:rPr>
  </w:style>
  <w:style w:type="character" w:customStyle="1" w:styleId="BuiltInTok2">
    <w:name w:val="BuiltInTok2"/>
    <w:rPr>
      <w:shd w:val="clear" w:color="auto" w:fill="F8F8F8"/>
    </w:rPr>
  </w:style>
  <w:style w:type="character" w:customStyle="1" w:styleId="ExtensionTok2">
    <w:name w:val="ExtensionTok2"/>
    <w:rPr>
      <w:shd w:val="clear" w:color="auto" w:fill="F8F8F8"/>
    </w:rPr>
  </w:style>
  <w:style w:type="character" w:customStyle="1" w:styleId="PreprocessorTok2">
    <w:name w:val="PreprocessorTok2"/>
    <w:rPr>
      <w:i/>
      <w:color w:val="8F5902"/>
      <w:shd w:val="clear" w:color="auto" w:fill="F8F8F8"/>
    </w:rPr>
  </w:style>
  <w:style w:type="character" w:customStyle="1" w:styleId="AttributeTok2">
    <w:name w:val="AttributeTok2"/>
    <w:rPr>
      <w:color w:val="C4A000"/>
      <w:shd w:val="clear" w:color="auto" w:fill="F8F8F8"/>
    </w:rPr>
  </w:style>
  <w:style w:type="character" w:customStyle="1" w:styleId="RegionMarkerTok2">
    <w:name w:val="RegionMarkerTok2"/>
    <w:rPr>
      <w:shd w:val="clear" w:color="auto" w:fill="F8F8F8"/>
    </w:rPr>
  </w:style>
  <w:style w:type="character" w:customStyle="1" w:styleId="InformationTok2">
    <w:name w:val="InformationTok2"/>
    <w:rPr>
      <w:b/>
      <w:i/>
      <w:color w:val="8F5902"/>
      <w:shd w:val="clear" w:color="auto" w:fill="F8F8F8"/>
    </w:rPr>
  </w:style>
  <w:style w:type="character" w:customStyle="1" w:styleId="WarningTok2">
    <w:name w:val="WarningTok2"/>
    <w:rPr>
      <w:b/>
      <w:i/>
      <w:color w:val="8F5902"/>
      <w:shd w:val="clear" w:color="auto" w:fill="F8F8F8"/>
    </w:rPr>
  </w:style>
  <w:style w:type="character" w:customStyle="1" w:styleId="AlertTok2">
    <w:name w:val="AlertTok2"/>
    <w:rPr>
      <w:color w:val="EF2929"/>
      <w:shd w:val="clear" w:color="auto" w:fill="F8F8F8"/>
    </w:rPr>
  </w:style>
  <w:style w:type="character" w:customStyle="1" w:styleId="ErrorTok2">
    <w:name w:val="ErrorTok2"/>
    <w:rPr>
      <w:b/>
      <w:color w:val="A40000"/>
      <w:shd w:val="clear" w:color="auto" w:fill="F8F8F8"/>
    </w:rPr>
  </w:style>
  <w:style w:type="character" w:customStyle="1" w:styleId="NormalTok2">
    <w:name w:val="NormalTok2"/>
    <w:rPr>
      <w:shd w:val="clear" w:color="auto" w:fill="F8F8F8"/>
    </w:rPr>
  </w:style>
  <w:style w:type="paragraph" w:customStyle="1" w:styleId="FirstParagraph0">
    <w:name w:val="First Paragraph"/>
    <w:basedOn w:val="a0"/>
    <w:next w:val="a0"/>
    <w:qFormat/>
  </w:style>
  <w:style w:type="character" w:customStyle="1" w:styleId="BodyTextChar">
    <w:name w:val="Body Text Char"/>
    <w:qFormat/>
    <w:rPr>
      <w:rFonts w:ascii="Times New Roman" w:eastAsia="宋体" w:hAnsi="Times New Roman" w:cs="Nimbus Roman"/>
      <w:sz w:val="21"/>
    </w:rPr>
  </w:style>
  <w:style w:type="paragraph" w:customStyle="1" w:styleId="21">
    <w:name w:val="书目2"/>
    <w:basedOn w:val="a"/>
    <w:qFormat/>
  </w:style>
  <w:style w:type="character" w:styleId="af6">
    <w:name w:val="annotation reference"/>
    <w:basedOn w:val="a1"/>
    <w:uiPriority w:val="99"/>
    <w:semiHidden/>
    <w:unhideWhenUsed/>
    <w:rsid w:val="00CA0BDE"/>
    <w:rPr>
      <w:sz w:val="21"/>
      <w:szCs w:val="21"/>
    </w:rPr>
  </w:style>
  <w:style w:type="paragraph" w:styleId="af7">
    <w:name w:val="annotation text"/>
    <w:basedOn w:val="a"/>
    <w:link w:val="Char5"/>
    <w:uiPriority w:val="99"/>
    <w:semiHidden/>
    <w:unhideWhenUsed/>
    <w:rsid w:val="00CA0BDE"/>
  </w:style>
  <w:style w:type="character" w:customStyle="1" w:styleId="Char5">
    <w:name w:val="批注文字 Char"/>
    <w:basedOn w:val="a1"/>
    <w:link w:val="af7"/>
    <w:uiPriority w:val="99"/>
    <w:semiHidden/>
    <w:rsid w:val="00CA0BDE"/>
    <w:rPr>
      <w:rFonts w:ascii="Times New Roman" w:eastAsia="宋体" w:hAnsi="Times New Roman"/>
      <w:sz w:val="21"/>
      <w:szCs w:val="24"/>
      <w:lang w:eastAsia="en-US"/>
    </w:rPr>
  </w:style>
  <w:style w:type="paragraph" w:styleId="af8">
    <w:name w:val="annotation subject"/>
    <w:basedOn w:val="af7"/>
    <w:next w:val="af7"/>
    <w:link w:val="Char6"/>
    <w:uiPriority w:val="99"/>
    <w:semiHidden/>
    <w:unhideWhenUsed/>
    <w:rsid w:val="00CA0BDE"/>
    <w:rPr>
      <w:b/>
      <w:bCs/>
    </w:rPr>
  </w:style>
  <w:style w:type="character" w:customStyle="1" w:styleId="Char6">
    <w:name w:val="批注主题 Char"/>
    <w:basedOn w:val="Char5"/>
    <w:link w:val="af8"/>
    <w:uiPriority w:val="99"/>
    <w:semiHidden/>
    <w:rsid w:val="00CA0BDE"/>
    <w:rPr>
      <w:rFonts w:ascii="Times New Roman" w:eastAsia="宋体" w:hAnsi="Times New Roman"/>
      <w:b/>
      <w:bCs/>
      <w:sz w:val="21"/>
      <w:szCs w:val="24"/>
      <w:lang w:eastAsia="en-US"/>
    </w:rPr>
  </w:style>
  <w:style w:type="paragraph" w:styleId="af9">
    <w:name w:val="Balloon Text"/>
    <w:basedOn w:val="a"/>
    <w:link w:val="Char7"/>
    <w:uiPriority w:val="99"/>
    <w:semiHidden/>
    <w:unhideWhenUsed/>
    <w:rsid w:val="00CA0BDE"/>
    <w:pPr>
      <w:spacing w:after="0" w:line="240" w:lineRule="auto"/>
    </w:pPr>
    <w:rPr>
      <w:sz w:val="18"/>
      <w:szCs w:val="18"/>
    </w:rPr>
  </w:style>
  <w:style w:type="character" w:customStyle="1" w:styleId="Char7">
    <w:name w:val="批注框文本 Char"/>
    <w:basedOn w:val="a1"/>
    <w:link w:val="af9"/>
    <w:uiPriority w:val="99"/>
    <w:semiHidden/>
    <w:rsid w:val="00CA0BDE"/>
    <w:rPr>
      <w:rFonts w:ascii="Times New Roman" w:eastAsia="宋体" w:hAnsi="Times New Roman"/>
      <w:sz w:val="18"/>
      <w:szCs w:val="1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360" w:lineRule="auto"/>
    </w:pPr>
    <w:rPr>
      <w:rFonts w:ascii="Times New Roman" w:eastAsia="宋体" w:hAnsi="Times New Roman"/>
      <w:sz w:val="21"/>
      <w:szCs w:val="24"/>
      <w:lang w:eastAsia="en-US"/>
    </w:rPr>
  </w:style>
  <w:style w:type="paragraph" w:styleId="1">
    <w:name w:val="heading 1"/>
    <w:basedOn w:val="a"/>
    <w:next w:val="a0"/>
    <w:uiPriority w:val="9"/>
    <w:qFormat/>
    <w:pPr>
      <w:keepNext/>
      <w:keepLines/>
      <w:tabs>
        <w:tab w:val="left" w:pos="0"/>
      </w:tabs>
      <w:spacing w:before="480" w:after="0"/>
      <w:outlineLvl w:val="0"/>
    </w:pPr>
    <w:rPr>
      <w:rFonts w:eastAsia="黑体" w:cs="Nimbus Roman"/>
      <w:b/>
      <w:bCs/>
      <w:color w:val="000000" w:themeColor="text1"/>
      <w:sz w:val="28"/>
    </w:rPr>
  </w:style>
  <w:style w:type="paragraph" w:styleId="2">
    <w:name w:val="heading 2"/>
    <w:basedOn w:val="a"/>
    <w:next w:val="a0"/>
    <w:uiPriority w:val="9"/>
    <w:unhideWhenUsed/>
    <w:qFormat/>
    <w:pPr>
      <w:keepNext/>
      <w:keepLines/>
      <w:tabs>
        <w:tab w:val="left" w:pos="0"/>
      </w:tabs>
      <w:spacing w:before="200" w:after="0"/>
      <w:outlineLvl w:val="1"/>
    </w:pPr>
    <w:rPr>
      <w:rFonts w:eastAsia="黑体" w:cs="Nimbus Roman"/>
      <w:b/>
      <w:bCs/>
      <w:color w:val="000000" w:themeColor="text1"/>
      <w:sz w:val="24"/>
    </w:rPr>
  </w:style>
  <w:style w:type="paragraph" w:styleId="3">
    <w:name w:val="heading 3"/>
    <w:basedOn w:val="a"/>
    <w:next w:val="a0"/>
    <w:uiPriority w:val="9"/>
    <w:unhideWhenUsed/>
    <w:qFormat/>
    <w:pPr>
      <w:keepNext/>
      <w:keepLines/>
      <w:tabs>
        <w:tab w:val="left" w:pos="0"/>
      </w:tabs>
      <w:spacing w:before="200" w:after="0"/>
      <w:outlineLvl w:val="2"/>
    </w:pPr>
    <w:rPr>
      <w:rFonts w:eastAsia="黑体" w:cs="Nimbus Roman"/>
      <w:b/>
      <w:bCs/>
      <w:color w:val="000000" w:themeColor="text1"/>
      <w:sz w:val="24"/>
    </w:rPr>
  </w:style>
  <w:style w:type="paragraph" w:styleId="4">
    <w:name w:val="heading 4"/>
    <w:basedOn w:val="a"/>
    <w:next w:val="a0"/>
    <w:uiPriority w:val="9"/>
    <w:unhideWhenUsed/>
    <w:qFormat/>
    <w:pPr>
      <w:keepNext/>
      <w:keepLines/>
      <w:tabs>
        <w:tab w:val="left" w:pos="0"/>
      </w:tabs>
      <w:spacing w:before="200" w:after="0"/>
      <w:outlineLvl w:val="3"/>
    </w:pPr>
    <w:rPr>
      <w:rFonts w:cs="Nimbus Roman"/>
      <w:bCs/>
      <w:i/>
      <w:color w:val="000000" w:themeColor="text1"/>
      <w:sz w:val="24"/>
    </w:rPr>
  </w:style>
  <w:style w:type="paragraph" w:styleId="5">
    <w:name w:val="heading 5"/>
    <w:basedOn w:val="a"/>
    <w:next w:val="a0"/>
    <w:uiPriority w:val="9"/>
    <w:unhideWhenUsed/>
    <w:qFormat/>
    <w:pPr>
      <w:keepNext/>
      <w:keepLines/>
      <w:tabs>
        <w:tab w:val="left" w:pos="0"/>
      </w:tabs>
      <w:spacing w:before="200" w:after="0"/>
      <w:outlineLvl w:val="4"/>
    </w:pPr>
    <w:rPr>
      <w:rFonts w:cs="Nimbus Roman"/>
      <w:iCs/>
      <w:color w:val="000000" w:themeColor="text1"/>
      <w:sz w:val="24"/>
    </w:rPr>
  </w:style>
  <w:style w:type="paragraph" w:styleId="6">
    <w:name w:val="heading 6"/>
    <w:basedOn w:val="a"/>
    <w:next w:val="a0"/>
    <w:uiPriority w:val="9"/>
    <w:unhideWhenUsed/>
    <w:qFormat/>
    <w:pPr>
      <w:keepNext/>
      <w:keepLines/>
      <w:tabs>
        <w:tab w:val="left" w:pos="0"/>
      </w:tabs>
      <w:spacing w:before="200" w:after="0"/>
      <w:outlineLvl w:val="5"/>
    </w:pPr>
    <w:rPr>
      <w:rFonts w:cs="Nimbus Roman"/>
      <w:color w:val="000000" w:themeColor="text1"/>
      <w:sz w:val="24"/>
    </w:rPr>
  </w:style>
  <w:style w:type="paragraph" w:styleId="7">
    <w:name w:val="heading 7"/>
    <w:basedOn w:val="a"/>
    <w:next w:val="a0"/>
    <w:uiPriority w:val="9"/>
    <w:unhideWhenUsed/>
    <w:qFormat/>
    <w:pPr>
      <w:keepNext/>
      <w:keepLines/>
      <w:tabs>
        <w:tab w:val="left" w:pos="0"/>
      </w:tabs>
      <w:spacing w:before="200" w:after="0"/>
      <w:outlineLvl w:val="6"/>
    </w:pPr>
    <w:rPr>
      <w:rFonts w:cs="Nimbus Roman"/>
      <w:color w:val="000000" w:themeColor="text1"/>
      <w:sz w:val="24"/>
    </w:rPr>
  </w:style>
  <w:style w:type="paragraph" w:styleId="8">
    <w:name w:val="heading 8"/>
    <w:basedOn w:val="a"/>
    <w:next w:val="a0"/>
    <w:uiPriority w:val="9"/>
    <w:unhideWhenUsed/>
    <w:qFormat/>
    <w:pPr>
      <w:keepNext/>
      <w:keepLines/>
      <w:tabs>
        <w:tab w:val="left" w:pos="0"/>
      </w:tabs>
      <w:spacing w:before="200" w:after="0"/>
      <w:outlineLvl w:val="7"/>
    </w:pPr>
    <w:rPr>
      <w:rFonts w:cs="Nimbus Roman"/>
      <w:color w:val="000000" w:themeColor="text1"/>
      <w:sz w:val="24"/>
    </w:rPr>
  </w:style>
  <w:style w:type="paragraph" w:styleId="9">
    <w:name w:val="heading 9"/>
    <w:basedOn w:val="a"/>
    <w:next w:val="a0"/>
    <w:uiPriority w:val="9"/>
    <w:unhideWhenUsed/>
    <w:qFormat/>
    <w:pPr>
      <w:keepNext/>
      <w:keepLines/>
      <w:tabs>
        <w:tab w:val="left" w:pos="0"/>
      </w:tabs>
      <w:spacing w:before="200" w:after="0"/>
      <w:outlineLvl w:val="8"/>
    </w:pPr>
    <w:rPr>
      <w:rFonts w:cs="Nimbus Roman"/>
      <w:color w:val="000000" w:themeColor="text1"/>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Char"/>
    <w:qFormat/>
    <w:pPr>
      <w:spacing w:before="180" w:after="180"/>
    </w:pPr>
    <w:rPr>
      <w:rFonts w:cs="Nimbus Roman"/>
    </w:rPr>
  </w:style>
  <w:style w:type="paragraph" w:styleId="a4">
    <w:name w:val="Block Text"/>
    <w:basedOn w:val="a0"/>
    <w:next w:val="a0"/>
    <w:uiPriority w:val="9"/>
    <w:unhideWhenUsed/>
    <w:qFormat/>
    <w:pPr>
      <w:spacing w:before="100" w:after="100"/>
      <w:ind w:left="480" w:right="480"/>
    </w:pPr>
  </w:style>
  <w:style w:type="paragraph" w:styleId="a5">
    <w:name w:val="caption"/>
    <w:basedOn w:val="a"/>
    <w:next w:val="a"/>
    <w:pPr>
      <w:spacing w:before="200" w:after="60" w:line="250" w:lineRule="auto"/>
      <w:jc w:val="center"/>
    </w:pPr>
  </w:style>
  <w:style w:type="paragraph" w:styleId="a6">
    <w:name w:val="Date"/>
    <w:next w:val="a0"/>
    <w:qFormat/>
    <w:pPr>
      <w:keepNext/>
      <w:keepLines/>
      <w:spacing w:after="200"/>
      <w:jc w:val="center"/>
    </w:pPr>
    <w:rPr>
      <w:rFonts w:eastAsiaTheme="minorHAnsi"/>
      <w:sz w:val="24"/>
      <w:szCs w:val="24"/>
      <w:lang w:eastAsia="en-US"/>
    </w:rPr>
  </w:style>
  <w:style w:type="character" w:styleId="a7">
    <w:name w:val="endnote reference"/>
    <w:basedOn w:val="a1"/>
    <w:uiPriority w:val="99"/>
    <w:semiHidden/>
    <w:unhideWhenUsed/>
    <w:qFormat/>
    <w:rPr>
      <w:sz w:val="24"/>
      <w:vertAlign w:val="superscript"/>
    </w:rPr>
  </w:style>
  <w:style w:type="paragraph" w:styleId="a8">
    <w:name w:val="endnote text"/>
    <w:basedOn w:val="a"/>
    <w:link w:val="Char0"/>
    <w:uiPriority w:val="99"/>
    <w:semiHidden/>
    <w:unhideWhenUsed/>
    <w:qFormat/>
    <w:pPr>
      <w:spacing w:after="0" w:line="240" w:lineRule="auto"/>
    </w:pPr>
  </w:style>
  <w:style w:type="paragraph" w:styleId="a9">
    <w:name w:val="footer"/>
    <w:basedOn w:val="a"/>
    <w:link w:val="Char1"/>
    <w:uiPriority w:val="99"/>
    <w:unhideWhenUsed/>
    <w:qFormat/>
    <w:pPr>
      <w:tabs>
        <w:tab w:val="center" w:pos="7143"/>
        <w:tab w:val="right" w:pos="14287"/>
      </w:tabs>
      <w:spacing w:after="0" w:line="240" w:lineRule="auto"/>
    </w:pPr>
  </w:style>
  <w:style w:type="character" w:styleId="aa">
    <w:name w:val="footnote reference"/>
    <w:basedOn w:val="Char"/>
    <w:qFormat/>
    <w:rPr>
      <w:rFonts w:ascii="Times New Roman" w:eastAsia="宋体" w:hAnsi="Times New Roman" w:cs="Nimbus Roman"/>
      <w:sz w:val="21"/>
      <w:vertAlign w:val="superscript"/>
    </w:rPr>
  </w:style>
  <w:style w:type="character" w:customStyle="1" w:styleId="Char">
    <w:name w:val="正文文本 Char"/>
    <w:link w:val="a0"/>
    <w:qFormat/>
    <w:rPr>
      <w:rFonts w:ascii="Times New Roman" w:eastAsia="宋体" w:hAnsi="Times New Roman" w:cs="Nimbus Roman"/>
      <w:sz w:val="21"/>
    </w:rPr>
  </w:style>
  <w:style w:type="paragraph" w:styleId="ab">
    <w:name w:val="footnote text"/>
    <w:basedOn w:val="a"/>
    <w:uiPriority w:val="9"/>
    <w:unhideWhenUsed/>
    <w:qFormat/>
  </w:style>
  <w:style w:type="paragraph" w:styleId="ac">
    <w:name w:val="header"/>
    <w:basedOn w:val="a"/>
    <w:link w:val="Char2"/>
    <w:uiPriority w:val="99"/>
    <w:unhideWhenUsed/>
    <w:qFormat/>
    <w:pPr>
      <w:tabs>
        <w:tab w:val="center" w:pos="7143"/>
        <w:tab w:val="right" w:pos="14287"/>
      </w:tabs>
      <w:spacing w:after="0" w:line="240" w:lineRule="auto"/>
    </w:pPr>
  </w:style>
  <w:style w:type="character" w:styleId="ad">
    <w:name w:val="Hyperlink"/>
    <w:basedOn w:val="BodyTextChar"/>
    <w:qFormat/>
    <w:rPr>
      <w:rFonts w:ascii="Times New Roman" w:eastAsia="宋体" w:hAnsi="Times New Roman" w:cs="Nimbus Roman"/>
      <w:color w:val="4F81BD" w:themeColor="accent1"/>
      <w:sz w:val="24"/>
    </w:rPr>
  </w:style>
  <w:style w:type="paragraph" w:styleId="ae">
    <w:name w:val="Subtitle"/>
    <w:basedOn w:val="af"/>
    <w:next w:val="a0"/>
    <w:qFormat/>
    <w:pPr>
      <w:spacing w:before="240"/>
    </w:pPr>
    <w:rPr>
      <w:szCs w:val="30"/>
    </w:rPr>
  </w:style>
  <w:style w:type="paragraph" w:styleId="af">
    <w:name w:val="Title"/>
    <w:basedOn w:val="a"/>
    <w:next w:val="a0"/>
    <w:qFormat/>
    <w:pPr>
      <w:keepNext/>
      <w:keepLines/>
      <w:spacing w:before="480" w:after="240"/>
      <w:jc w:val="center"/>
    </w:pPr>
    <w:rPr>
      <w:rFonts w:cstheme="majorBidi"/>
      <w:b/>
      <w:bCs/>
      <w:color w:val="000000" w:themeColor="text1"/>
      <w:sz w:val="24"/>
      <w:szCs w:val="36"/>
    </w:rPr>
  </w:style>
  <w:style w:type="table" w:styleId="af0">
    <w:name w:val="Table Grid"/>
    <w:basedOn w:val="a2"/>
    <w:uiPriority w:val="59"/>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1">
    <w:name w:val="table of figures"/>
    <w:basedOn w:val="a"/>
    <w:next w:val="a"/>
    <w:uiPriority w:val="99"/>
    <w:unhideWhenUsed/>
    <w:qFormat/>
    <w:pPr>
      <w:spacing w:after="0"/>
    </w:pPr>
  </w:style>
  <w:style w:type="paragraph" w:styleId="10">
    <w:name w:val="toc 1"/>
    <w:basedOn w:val="a"/>
    <w:next w:val="a"/>
    <w:uiPriority w:val="39"/>
    <w:unhideWhenUsed/>
    <w:qFormat/>
    <w:pPr>
      <w:spacing w:after="57"/>
    </w:pPr>
    <w:rPr>
      <w:rFonts w:cs="Nimbus Roman"/>
      <w:sz w:val="24"/>
    </w:rPr>
  </w:style>
  <w:style w:type="paragraph" w:styleId="20">
    <w:name w:val="toc 2"/>
    <w:basedOn w:val="a"/>
    <w:next w:val="a"/>
    <w:uiPriority w:val="39"/>
    <w:unhideWhenUsed/>
    <w:qFormat/>
    <w:pPr>
      <w:spacing w:after="57"/>
      <w:ind w:left="283"/>
    </w:pPr>
    <w:rPr>
      <w:rFonts w:cs="Nimbus Roman"/>
      <w:sz w:val="24"/>
    </w:rPr>
  </w:style>
  <w:style w:type="paragraph" w:styleId="30">
    <w:name w:val="toc 3"/>
    <w:basedOn w:val="a"/>
    <w:next w:val="a"/>
    <w:uiPriority w:val="39"/>
    <w:unhideWhenUsed/>
    <w:qFormat/>
    <w:pPr>
      <w:spacing w:after="57"/>
      <w:ind w:left="567"/>
    </w:pPr>
    <w:rPr>
      <w:rFonts w:cs="Nimbus Roman"/>
      <w:sz w:val="24"/>
    </w:rPr>
  </w:style>
  <w:style w:type="paragraph" w:styleId="40">
    <w:name w:val="toc 4"/>
    <w:basedOn w:val="a"/>
    <w:next w:val="a"/>
    <w:uiPriority w:val="39"/>
    <w:unhideWhenUsed/>
    <w:qFormat/>
    <w:pPr>
      <w:spacing w:after="57"/>
      <w:ind w:left="850"/>
    </w:pPr>
    <w:rPr>
      <w:rFonts w:cs="Nimbus Roman"/>
      <w:sz w:val="24"/>
    </w:rPr>
  </w:style>
  <w:style w:type="paragraph" w:styleId="50">
    <w:name w:val="toc 5"/>
    <w:basedOn w:val="a"/>
    <w:next w:val="a"/>
    <w:uiPriority w:val="39"/>
    <w:unhideWhenUsed/>
    <w:qFormat/>
    <w:pPr>
      <w:spacing w:after="57"/>
      <w:ind w:left="1134"/>
    </w:pPr>
    <w:rPr>
      <w:rFonts w:cs="Nimbus Roman"/>
      <w:sz w:val="24"/>
    </w:rPr>
  </w:style>
  <w:style w:type="paragraph" w:styleId="60">
    <w:name w:val="toc 6"/>
    <w:basedOn w:val="a"/>
    <w:next w:val="a"/>
    <w:uiPriority w:val="39"/>
    <w:unhideWhenUsed/>
    <w:qFormat/>
    <w:pPr>
      <w:spacing w:after="57"/>
      <w:ind w:left="1417"/>
    </w:pPr>
    <w:rPr>
      <w:rFonts w:cs="Nimbus Roman"/>
      <w:sz w:val="24"/>
    </w:rPr>
  </w:style>
  <w:style w:type="paragraph" w:styleId="70">
    <w:name w:val="toc 7"/>
    <w:basedOn w:val="a"/>
    <w:next w:val="a"/>
    <w:uiPriority w:val="39"/>
    <w:unhideWhenUsed/>
    <w:qFormat/>
    <w:pPr>
      <w:spacing w:after="57"/>
      <w:ind w:left="1701"/>
    </w:pPr>
    <w:rPr>
      <w:rFonts w:cs="Nimbus Roman"/>
      <w:sz w:val="24"/>
    </w:rPr>
  </w:style>
  <w:style w:type="paragraph" w:styleId="80">
    <w:name w:val="toc 8"/>
    <w:basedOn w:val="a"/>
    <w:next w:val="a"/>
    <w:uiPriority w:val="39"/>
    <w:unhideWhenUsed/>
    <w:qFormat/>
    <w:pPr>
      <w:spacing w:after="57"/>
      <w:ind w:left="1984"/>
    </w:pPr>
    <w:rPr>
      <w:rFonts w:cs="Nimbus Roman"/>
      <w:sz w:val="24"/>
    </w:rPr>
  </w:style>
  <w:style w:type="paragraph" w:styleId="90">
    <w:name w:val="toc 9"/>
    <w:basedOn w:val="a"/>
    <w:next w:val="a"/>
    <w:uiPriority w:val="39"/>
    <w:unhideWhenUsed/>
    <w:qFormat/>
    <w:pPr>
      <w:spacing w:after="57"/>
      <w:ind w:left="2268"/>
    </w:pPr>
    <w:rPr>
      <w:rFonts w:cs="Nimbus Roman"/>
      <w:sz w:val="24"/>
    </w:rPr>
  </w:style>
  <w:style w:type="paragraph" w:customStyle="1" w:styleId="FirstParagraph">
    <w:name w:val="First Paragraph"/>
    <w:basedOn w:val="a0"/>
    <w:next w:val="a0"/>
    <w:qFormat/>
  </w:style>
  <w:style w:type="character" w:customStyle="1" w:styleId="Heading1Char">
    <w:name w:val="Heading 1 Char"/>
    <w:basedOn w:val="a1"/>
    <w:uiPriority w:val="9"/>
    <w:qFormat/>
    <w:rPr>
      <w:rFonts w:ascii="Arial" w:eastAsia="宋体" w:hAnsi="Arial" w:cs="Arial"/>
      <w:sz w:val="21"/>
      <w:szCs w:val="40"/>
    </w:rPr>
  </w:style>
  <w:style w:type="character" w:customStyle="1" w:styleId="Heading2Char">
    <w:name w:val="Heading 2 Char"/>
    <w:basedOn w:val="a1"/>
    <w:uiPriority w:val="9"/>
    <w:qFormat/>
    <w:rPr>
      <w:rFonts w:ascii="Arial" w:eastAsia="宋体" w:hAnsi="Arial" w:cs="Arial"/>
      <w:sz w:val="21"/>
    </w:rPr>
  </w:style>
  <w:style w:type="character" w:customStyle="1" w:styleId="Heading3Char">
    <w:name w:val="Heading 3 Char"/>
    <w:basedOn w:val="a1"/>
    <w:uiPriority w:val="9"/>
    <w:qFormat/>
    <w:rPr>
      <w:rFonts w:ascii="Arial" w:eastAsia="宋体" w:hAnsi="Arial" w:cs="Arial"/>
      <w:sz w:val="21"/>
      <w:szCs w:val="30"/>
    </w:rPr>
  </w:style>
  <w:style w:type="character" w:customStyle="1" w:styleId="Heading4Char">
    <w:name w:val="Heading 4 Char"/>
    <w:basedOn w:val="a1"/>
    <w:uiPriority w:val="9"/>
    <w:qFormat/>
    <w:rPr>
      <w:rFonts w:ascii="Arial" w:eastAsia="宋体" w:hAnsi="Arial" w:cs="Arial"/>
      <w:b/>
      <w:bCs/>
      <w:sz w:val="21"/>
      <w:szCs w:val="26"/>
    </w:rPr>
  </w:style>
  <w:style w:type="character" w:customStyle="1" w:styleId="Heading5Char">
    <w:name w:val="Heading 5 Char"/>
    <w:basedOn w:val="a1"/>
    <w:uiPriority w:val="9"/>
    <w:qFormat/>
    <w:rPr>
      <w:rFonts w:ascii="Arial" w:eastAsia="宋体" w:hAnsi="Arial" w:cs="Arial"/>
      <w:b/>
      <w:bCs/>
      <w:sz w:val="21"/>
      <w:szCs w:val="24"/>
    </w:rPr>
  </w:style>
  <w:style w:type="character" w:customStyle="1" w:styleId="Heading6Char">
    <w:name w:val="Heading 6 Char"/>
    <w:basedOn w:val="a1"/>
    <w:uiPriority w:val="9"/>
    <w:qFormat/>
    <w:rPr>
      <w:rFonts w:ascii="Arial" w:eastAsia="宋体" w:hAnsi="Arial" w:cs="Arial"/>
      <w:b/>
      <w:bCs/>
      <w:sz w:val="21"/>
      <w:szCs w:val="22"/>
    </w:rPr>
  </w:style>
  <w:style w:type="character" w:customStyle="1" w:styleId="Heading7Char">
    <w:name w:val="Heading 7 Char"/>
    <w:basedOn w:val="a1"/>
    <w:uiPriority w:val="9"/>
    <w:qFormat/>
    <w:rPr>
      <w:rFonts w:ascii="Arial" w:eastAsia="宋体" w:hAnsi="Arial" w:cs="Arial"/>
      <w:b/>
      <w:bCs/>
      <w:i/>
      <w:iCs/>
      <w:sz w:val="21"/>
      <w:szCs w:val="22"/>
    </w:rPr>
  </w:style>
  <w:style w:type="character" w:customStyle="1" w:styleId="Heading8Char">
    <w:name w:val="Heading 8 Char"/>
    <w:basedOn w:val="a1"/>
    <w:uiPriority w:val="9"/>
    <w:qFormat/>
    <w:rPr>
      <w:rFonts w:ascii="Arial" w:eastAsia="宋体" w:hAnsi="Arial" w:cs="Arial"/>
      <w:i/>
      <w:iCs/>
      <w:sz w:val="21"/>
      <w:szCs w:val="22"/>
    </w:rPr>
  </w:style>
  <w:style w:type="character" w:customStyle="1" w:styleId="Heading9Char">
    <w:name w:val="Heading 9 Char"/>
    <w:basedOn w:val="a1"/>
    <w:uiPriority w:val="9"/>
    <w:qFormat/>
    <w:rPr>
      <w:rFonts w:ascii="Arial" w:eastAsia="宋体" w:hAnsi="Arial" w:cs="Arial"/>
      <w:i/>
      <w:iCs/>
      <w:sz w:val="21"/>
      <w:szCs w:val="21"/>
    </w:rPr>
  </w:style>
  <w:style w:type="paragraph" w:styleId="af2">
    <w:name w:val="List Paragraph"/>
    <w:basedOn w:val="a"/>
    <w:uiPriority w:val="34"/>
    <w:qFormat/>
    <w:pPr>
      <w:ind w:left="720"/>
      <w:contextualSpacing/>
    </w:pPr>
  </w:style>
  <w:style w:type="paragraph" w:styleId="af3">
    <w:name w:val="No Spacing"/>
    <w:uiPriority w:val="1"/>
    <w:qFormat/>
    <w:rPr>
      <w:rFonts w:eastAsiaTheme="minorHAnsi"/>
      <w:sz w:val="24"/>
      <w:szCs w:val="24"/>
      <w:lang w:eastAsia="en-US"/>
    </w:rPr>
  </w:style>
  <w:style w:type="character" w:customStyle="1" w:styleId="TitleChar">
    <w:name w:val="Title Char"/>
    <w:basedOn w:val="a1"/>
    <w:uiPriority w:val="10"/>
    <w:qFormat/>
    <w:rPr>
      <w:sz w:val="21"/>
      <w:szCs w:val="48"/>
    </w:rPr>
  </w:style>
  <w:style w:type="character" w:customStyle="1" w:styleId="SubtitleChar">
    <w:name w:val="Subtitle Char"/>
    <w:basedOn w:val="a1"/>
    <w:uiPriority w:val="11"/>
    <w:qFormat/>
    <w:rPr>
      <w:sz w:val="21"/>
      <w:szCs w:val="24"/>
    </w:rPr>
  </w:style>
  <w:style w:type="paragraph" w:styleId="af4">
    <w:name w:val="Quote"/>
    <w:basedOn w:val="a"/>
    <w:next w:val="a"/>
    <w:link w:val="Char3"/>
    <w:uiPriority w:val="29"/>
    <w:qFormat/>
    <w:pPr>
      <w:ind w:left="720" w:right="720"/>
    </w:pPr>
    <w:rPr>
      <w:i/>
      <w:sz w:val="24"/>
    </w:rPr>
  </w:style>
  <w:style w:type="character" w:customStyle="1" w:styleId="Char3">
    <w:name w:val="引用 Char"/>
    <w:link w:val="af4"/>
    <w:uiPriority w:val="29"/>
    <w:qFormat/>
    <w:rPr>
      <w:i/>
      <w:sz w:val="21"/>
    </w:rPr>
  </w:style>
  <w:style w:type="paragraph" w:styleId="af5">
    <w:name w:val="Intense Quote"/>
    <w:basedOn w:val="a"/>
    <w:next w:val="a"/>
    <w:link w:val="Char4"/>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sz w:val="24"/>
    </w:rPr>
  </w:style>
  <w:style w:type="character" w:customStyle="1" w:styleId="Char4">
    <w:name w:val="明显引用 Char"/>
    <w:link w:val="af5"/>
    <w:uiPriority w:val="30"/>
    <w:qFormat/>
    <w:rPr>
      <w:i/>
      <w:sz w:val="21"/>
    </w:rPr>
  </w:style>
  <w:style w:type="character" w:customStyle="1" w:styleId="Char2">
    <w:name w:val="页眉 Char"/>
    <w:basedOn w:val="a1"/>
    <w:link w:val="ac"/>
    <w:uiPriority w:val="99"/>
    <w:qFormat/>
  </w:style>
  <w:style w:type="character" w:customStyle="1" w:styleId="FooterChar">
    <w:name w:val="Footer Char"/>
    <w:basedOn w:val="a1"/>
    <w:uiPriority w:val="99"/>
    <w:qFormat/>
  </w:style>
  <w:style w:type="character" w:customStyle="1" w:styleId="Char1">
    <w:name w:val="页脚 Char"/>
    <w:link w:val="a9"/>
    <w:uiPriority w:val="99"/>
    <w:qFormat/>
  </w:style>
  <w:style w:type="table" w:customStyle="1" w:styleId="TableGridLight">
    <w:name w:val="Table Grid Light"/>
    <w:basedOn w:val="a2"/>
    <w:uiPriority w:val="59"/>
    <w:qFormat/>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
    <w:name w:val="Plain Table 1"/>
    <w:basedOn w:val="a2"/>
    <w:uiPriority w:val="59"/>
    <w:qFormat/>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auto"/>
      </w:tcPr>
    </w:tblStylePr>
    <w:tblStylePr w:type="band1Horz">
      <w:tblPr/>
      <w:tcPr>
        <w:shd w:val="clear" w:color="F2F2F2" w:themeColor="text1" w:themeTint="0D" w:fill="auto"/>
      </w:tcPr>
    </w:tblStylePr>
  </w:style>
  <w:style w:type="table" w:customStyle="1" w:styleId="PlainTable2">
    <w:name w:val="Plain Table 2"/>
    <w:basedOn w:val="a2"/>
    <w:uiPriority w:val="59"/>
    <w:qFormat/>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a2"/>
    <w:uiPriority w:val="99"/>
    <w:qFormat/>
    <w:tblPr>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customStyle="1" w:styleId="PlainTable4">
    <w:name w:val="Plain Table 4"/>
    <w:basedOn w:val="a2"/>
    <w:uiPriority w:val="99"/>
    <w:qFormat/>
    <w:tblPr>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customStyle="1" w:styleId="PlainTable5">
    <w:name w:val="Plain Table 5"/>
    <w:basedOn w:val="a2"/>
    <w:uiPriority w:val="99"/>
    <w:qFormat/>
    <w:tblPr>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auto"/>
      </w:tcPr>
    </w:tblStylePr>
    <w:tblStylePr w:type="band1Horz">
      <w:rPr>
        <w:rFonts w:ascii="Arial" w:hAnsi="Arial"/>
        <w:color w:val="404040"/>
        <w:sz w:val="22"/>
      </w:rPr>
      <w:tblPr/>
      <w:tcPr>
        <w:shd w:val="clear" w:color="F2F2F2" w:themeColor="text1" w:themeTint="0D" w:fill="auto"/>
      </w:tcPr>
    </w:tblStylePr>
  </w:style>
  <w:style w:type="table" w:customStyle="1" w:styleId="GridTable1Light">
    <w:name w:val="Grid Table 1 Light"/>
    <w:basedOn w:val="a2"/>
    <w:uiPriority w:val="99"/>
    <w:qFormat/>
    <w:tblPr>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2"/>
    <w:uiPriority w:val="99"/>
    <w:qFormat/>
    <w:tblPr>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2"/>
    <w:uiPriority w:val="99"/>
    <w:qFormat/>
    <w:tblPr>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2"/>
    <w:uiPriority w:val="99"/>
    <w:qFormat/>
    <w:tblPr>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2"/>
    <w:uiPriority w:val="99"/>
    <w:qFormat/>
    <w:tblPr>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2"/>
    <w:uiPriority w:val="99"/>
    <w:qFormat/>
    <w:tblPr>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2"/>
    <w:uiPriority w:val="99"/>
    <w:qFormat/>
    <w:tblPr>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a2"/>
    <w:uiPriority w:val="99"/>
    <w:qFormat/>
    <w:tblPr>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2-Accent1">
    <w:name w:val="Grid Table 2 - Accent 1"/>
    <w:basedOn w:val="a2"/>
    <w:uiPriority w:val="99"/>
    <w:qFormat/>
    <w:tblPr>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auto"/>
      </w:tcPr>
    </w:tblStylePr>
    <w:tblStylePr w:type="band1Horz">
      <w:rPr>
        <w:rFonts w:ascii="Arial" w:hAnsi="Arial"/>
        <w:color w:val="404040"/>
        <w:sz w:val="22"/>
      </w:rPr>
      <w:tblPr/>
      <w:tcPr>
        <w:shd w:val="clear" w:color="DAE5F1" w:themeColor="accent1" w:themeTint="34" w:fill="auto"/>
      </w:tcPr>
    </w:tblStylePr>
  </w:style>
  <w:style w:type="table" w:customStyle="1" w:styleId="GridTable2-Accent2">
    <w:name w:val="Grid Table 2 - Accent 2"/>
    <w:basedOn w:val="a2"/>
    <w:uiPriority w:val="99"/>
    <w:qFormat/>
    <w:tblPr>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auto"/>
      </w:tcPr>
    </w:tblStylePr>
    <w:tblStylePr w:type="band1Horz">
      <w:rPr>
        <w:rFonts w:ascii="Arial" w:hAnsi="Arial"/>
        <w:color w:val="404040"/>
        <w:sz w:val="22"/>
      </w:rPr>
      <w:tblPr/>
      <w:tcPr>
        <w:shd w:val="clear" w:color="F2DCDC" w:themeColor="accent2" w:themeTint="32" w:fill="auto"/>
      </w:tcPr>
    </w:tblStylePr>
  </w:style>
  <w:style w:type="table" w:customStyle="1" w:styleId="GridTable2-Accent3">
    <w:name w:val="Grid Table 2 - Accent 3"/>
    <w:basedOn w:val="a2"/>
    <w:uiPriority w:val="99"/>
    <w:qFormat/>
    <w:tblPr>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auto"/>
      </w:tcPr>
    </w:tblStylePr>
    <w:tblStylePr w:type="band1Horz">
      <w:rPr>
        <w:rFonts w:ascii="Arial" w:hAnsi="Arial"/>
        <w:color w:val="404040"/>
        <w:sz w:val="22"/>
      </w:rPr>
      <w:tblPr/>
      <w:tcPr>
        <w:shd w:val="clear" w:color="EAF1DC" w:themeColor="accent3" w:themeTint="34" w:fill="auto"/>
      </w:tcPr>
    </w:tblStylePr>
  </w:style>
  <w:style w:type="table" w:customStyle="1" w:styleId="GridTable2-Accent4">
    <w:name w:val="Grid Table 2 - Accent 4"/>
    <w:basedOn w:val="a2"/>
    <w:uiPriority w:val="99"/>
    <w:qFormat/>
    <w:tblPr>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auto"/>
      </w:tcPr>
    </w:tblStylePr>
    <w:tblStylePr w:type="band1Horz">
      <w:rPr>
        <w:rFonts w:ascii="Arial" w:hAnsi="Arial"/>
        <w:color w:val="404040"/>
        <w:sz w:val="22"/>
      </w:rPr>
      <w:tblPr/>
      <w:tcPr>
        <w:shd w:val="clear" w:color="E5DFEC" w:themeColor="accent4" w:themeTint="34" w:fill="auto"/>
      </w:tcPr>
    </w:tblStylePr>
  </w:style>
  <w:style w:type="table" w:customStyle="1" w:styleId="GridTable2-Accent5">
    <w:name w:val="Grid Table 2 - Accent 5"/>
    <w:basedOn w:val="a2"/>
    <w:uiPriority w:val="99"/>
    <w:qFormat/>
    <w:tblPr>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auto"/>
      </w:tcPr>
    </w:tblStylePr>
    <w:tblStylePr w:type="band1Horz">
      <w:rPr>
        <w:rFonts w:ascii="Arial" w:hAnsi="Arial"/>
        <w:color w:val="404040"/>
        <w:sz w:val="22"/>
      </w:rPr>
      <w:tblPr/>
      <w:tcPr>
        <w:shd w:val="clear" w:color="DAEEF3" w:themeColor="accent5" w:themeTint="34" w:fill="auto"/>
      </w:tcPr>
    </w:tblStylePr>
  </w:style>
  <w:style w:type="table" w:customStyle="1" w:styleId="GridTable2-Accent6">
    <w:name w:val="Grid Table 2 - Accent 6"/>
    <w:basedOn w:val="a2"/>
    <w:uiPriority w:val="99"/>
    <w:qFormat/>
    <w:tblPr>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auto"/>
      </w:tcPr>
    </w:tblStylePr>
    <w:tblStylePr w:type="band1Horz">
      <w:rPr>
        <w:rFonts w:ascii="Arial" w:hAnsi="Arial"/>
        <w:color w:val="404040"/>
        <w:sz w:val="22"/>
      </w:rPr>
      <w:tblPr/>
      <w:tcPr>
        <w:shd w:val="clear" w:color="FDE9D8" w:themeColor="accent6" w:themeTint="34" w:fill="auto"/>
      </w:tcPr>
    </w:tblStylePr>
  </w:style>
  <w:style w:type="table" w:customStyle="1" w:styleId="GridTable3">
    <w:name w:val="Grid Table 3"/>
    <w:basedOn w:val="a2"/>
    <w:uiPriority w:val="99"/>
    <w:qFormat/>
    <w:tblPr>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3-Accent1">
    <w:name w:val="Grid Table 3 - Accent 1"/>
    <w:basedOn w:val="a2"/>
    <w:uiPriority w:val="99"/>
    <w:qFormat/>
    <w:tblPr>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auto"/>
      </w:tcPr>
    </w:tblStylePr>
    <w:tblStylePr w:type="band1Horz">
      <w:rPr>
        <w:rFonts w:ascii="Arial" w:hAnsi="Arial"/>
        <w:color w:val="404040"/>
        <w:sz w:val="22"/>
      </w:rPr>
      <w:tblPr/>
      <w:tcPr>
        <w:shd w:val="clear" w:color="DAE5F1" w:themeColor="accent1" w:themeTint="34" w:fill="auto"/>
      </w:tcPr>
    </w:tblStylePr>
  </w:style>
  <w:style w:type="table" w:customStyle="1" w:styleId="GridTable3-Accent2">
    <w:name w:val="Grid Table 3 - Accent 2"/>
    <w:basedOn w:val="a2"/>
    <w:uiPriority w:val="99"/>
    <w:qFormat/>
    <w:tblPr>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auto"/>
      </w:tcPr>
    </w:tblStylePr>
    <w:tblStylePr w:type="band1Horz">
      <w:rPr>
        <w:rFonts w:ascii="Arial" w:hAnsi="Arial"/>
        <w:color w:val="404040"/>
        <w:sz w:val="22"/>
      </w:rPr>
      <w:tblPr/>
      <w:tcPr>
        <w:shd w:val="clear" w:color="F2DCDC" w:themeColor="accent2" w:themeTint="32" w:fill="auto"/>
      </w:tcPr>
    </w:tblStylePr>
  </w:style>
  <w:style w:type="table" w:customStyle="1" w:styleId="GridTable3-Accent3">
    <w:name w:val="Grid Table 3 - Accent 3"/>
    <w:basedOn w:val="a2"/>
    <w:uiPriority w:val="99"/>
    <w:qFormat/>
    <w:tblPr>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auto"/>
      </w:tcPr>
    </w:tblStylePr>
    <w:tblStylePr w:type="band1Horz">
      <w:rPr>
        <w:rFonts w:ascii="Arial" w:hAnsi="Arial"/>
        <w:color w:val="404040"/>
        <w:sz w:val="22"/>
      </w:rPr>
      <w:tblPr/>
      <w:tcPr>
        <w:shd w:val="clear" w:color="EAF1DC" w:themeColor="accent3" w:themeTint="34" w:fill="auto"/>
      </w:tcPr>
    </w:tblStylePr>
  </w:style>
  <w:style w:type="table" w:customStyle="1" w:styleId="GridTable3-Accent4">
    <w:name w:val="Grid Table 3 - Accent 4"/>
    <w:basedOn w:val="a2"/>
    <w:uiPriority w:val="99"/>
    <w:qFormat/>
    <w:tblPr>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auto"/>
      </w:tcPr>
    </w:tblStylePr>
    <w:tblStylePr w:type="band1Horz">
      <w:rPr>
        <w:rFonts w:ascii="Arial" w:hAnsi="Arial"/>
        <w:color w:val="404040"/>
        <w:sz w:val="22"/>
      </w:rPr>
      <w:tblPr/>
      <w:tcPr>
        <w:shd w:val="clear" w:color="E5DFEC" w:themeColor="accent4" w:themeTint="34" w:fill="auto"/>
      </w:tcPr>
    </w:tblStylePr>
  </w:style>
  <w:style w:type="table" w:customStyle="1" w:styleId="GridTable3-Accent5">
    <w:name w:val="Grid Table 3 - Accent 5"/>
    <w:basedOn w:val="a2"/>
    <w:uiPriority w:val="99"/>
    <w:qFormat/>
    <w:tblPr>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auto"/>
      </w:tcPr>
    </w:tblStylePr>
    <w:tblStylePr w:type="band1Horz">
      <w:rPr>
        <w:rFonts w:ascii="Arial" w:hAnsi="Arial"/>
        <w:color w:val="404040"/>
        <w:sz w:val="22"/>
      </w:rPr>
      <w:tblPr/>
      <w:tcPr>
        <w:shd w:val="clear" w:color="DAEEF3" w:themeColor="accent5" w:themeTint="34" w:fill="auto"/>
      </w:tcPr>
    </w:tblStylePr>
  </w:style>
  <w:style w:type="table" w:customStyle="1" w:styleId="GridTable3-Accent6">
    <w:name w:val="Grid Table 3 - Accent 6"/>
    <w:basedOn w:val="a2"/>
    <w:uiPriority w:val="99"/>
    <w:qFormat/>
    <w:tblPr>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auto"/>
      </w:tcPr>
    </w:tblStylePr>
    <w:tblStylePr w:type="band1Horz">
      <w:rPr>
        <w:rFonts w:ascii="Arial" w:hAnsi="Arial"/>
        <w:color w:val="404040"/>
        <w:sz w:val="22"/>
      </w:rPr>
      <w:tblPr/>
      <w:tcPr>
        <w:shd w:val="clear" w:color="FDE9D8" w:themeColor="accent6" w:themeTint="34" w:fill="auto"/>
      </w:tcPr>
    </w:tblStylePr>
  </w:style>
  <w:style w:type="table" w:customStyle="1" w:styleId="GridTable4">
    <w:name w:val="Grid Table 4"/>
    <w:basedOn w:val="a2"/>
    <w:uiPriority w:val="59"/>
    <w:qFormat/>
    <w:tblPr>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auto"/>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auto"/>
      </w:tcPr>
    </w:tblStylePr>
    <w:tblStylePr w:type="band1Horz">
      <w:rPr>
        <w:rFonts w:ascii="Arial" w:hAnsi="Arial"/>
        <w:color w:val="404040"/>
        <w:sz w:val="22"/>
      </w:rPr>
      <w:tblPr/>
      <w:tcPr>
        <w:shd w:val="clear" w:color="CBCBCB" w:themeColor="text1" w:themeTint="34" w:fill="auto"/>
      </w:tcPr>
    </w:tblStylePr>
  </w:style>
  <w:style w:type="table" w:customStyle="1" w:styleId="GridTable4-Accent1">
    <w:name w:val="Grid Table 4 - Accent 1"/>
    <w:basedOn w:val="a2"/>
    <w:uiPriority w:val="59"/>
    <w:qFormat/>
    <w:tblPr>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auto"/>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auto"/>
      </w:tcPr>
    </w:tblStylePr>
    <w:tblStylePr w:type="band1Horz">
      <w:rPr>
        <w:rFonts w:ascii="Arial" w:hAnsi="Arial"/>
        <w:color w:val="404040"/>
        <w:sz w:val="22"/>
      </w:rPr>
      <w:tblPr/>
      <w:tcPr>
        <w:shd w:val="clear" w:color="DCE6F2" w:themeColor="accent1" w:themeTint="32" w:fill="auto"/>
      </w:tcPr>
    </w:tblStylePr>
  </w:style>
  <w:style w:type="table" w:customStyle="1" w:styleId="GridTable4-Accent2">
    <w:name w:val="Grid Table 4 - Accent 2"/>
    <w:basedOn w:val="a2"/>
    <w:uiPriority w:val="59"/>
    <w:qFormat/>
    <w:tblPr>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auto"/>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auto"/>
      </w:tcPr>
    </w:tblStylePr>
    <w:tblStylePr w:type="band1Horz">
      <w:rPr>
        <w:rFonts w:ascii="Arial" w:hAnsi="Arial"/>
        <w:color w:val="404040"/>
        <w:sz w:val="22"/>
      </w:rPr>
      <w:tblPr/>
      <w:tcPr>
        <w:shd w:val="clear" w:color="F2DCDC" w:themeColor="accent2" w:themeTint="32" w:fill="auto"/>
      </w:tcPr>
    </w:tblStylePr>
  </w:style>
  <w:style w:type="table" w:customStyle="1" w:styleId="GridTable4-Accent3">
    <w:name w:val="Grid Table 4 - Accent 3"/>
    <w:basedOn w:val="a2"/>
    <w:uiPriority w:val="59"/>
    <w:qFormat/>
    <w:tblPr>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auto"/>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auto"/>
      </w:tcPr>
    </w:tblStylePr>
    <w:tblStylePr w:type="band1Horz">
      <w:rPr>
        <w:rFonts w:ascii="Arial" w:hAnsi="Arial"/>
        <w:color w:val="404040"/>
        <w:sz w:val="22"/>
      </w:rPr>
      <w:tblPr/>
      <w:tcPr>
        <w:shd w:val="clear" w:color="EAF1DC" w:themeColor="accent3" w:themeTint="34" w:fill="auto"/>
      </w:tcPr>
    </w:tblStylePr>
  </w:style>
  <w:style w:type="table" w:customStyle="1" w:styleId="GridTable4-Accent4">
    <w:name w:val="Grid Table 4 - Accent 4"/>
    <w:basedOn w:val="a2"/>
    <w:uiPriority w:val="59"/>
    <w:qFormat/>
    <w:tblPr>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auto"/>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auto"/>
      </w:tcPr>
    </w:tblStylePr>
    <w:tblStylePr w:type="band1Horz">
      <w:rPr>
        <w:rFonts w:ascii="Arial" w:hAnsi="Arial"/>
        <w:color w:val="404040"/>
        <w:sz w:val="22"/>
      </w:rPr>
      <w:tblPr/>
      <w:tcPr>
        <w:shd w:val="clear" w:color="E5DFEC" w:themeColor="accent4" w:themeTint="34" w:fill="auto"/>
      </w:tcPr>
    </w:tblStylePr>
  </w:style>
  <w:style w:type="table" w:customStyle="1" w:styleId="GridTable4-Accent5">
    <w:name w:val="Grid Table 4 - Accent 5"/>
    <w:basedOn w:val="a2"/>
    <w:uiPriority w:val="59"/>
    <w:qFormat/>
    <w:tblPr>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auto"/>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auto"/>
      </w:tcPr>
    </w:tblStylePr>
    <w:tblStylePr w:type="band1Horz">
      <w:rPr>
        <w:rFonts w:ascii="Arial" w:hAnsi="Arial"/>
        <w:color w:val="404040"/>
        <w:sz w:val="22"/>
      </w:rPr>
      <w:tblPr/>
      <w:tcPr>
        <w:shd w:val="clear" w:color="DAEEF3" w:themeColor="accent5" w:themeTint="34" w:fill="auto"/>
      </w:tcPr>
    </w:tblStylePr>
  </w:style>
  <w:style w:type="table" w:customStyle="1" w:styleId="GridTable4-Accent6">
    <w:name w:val="Grid Table 4 - Accent 6"/>
    <w:basedOn w:val="a2"/>
    <w:uiPriority w:val="59"/>
    <w:qFormat/>
    <w:tblPr>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auto"/>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auto"/>
      </w:tcPr>
    </w:tblStylePr>
    <w:tblStylePr w:type="band1Horz">
      <w:rPr>
        <w:rFonts w:ascii="Arial" w:hAnsi="Arial"/>
        <w:color w:val="404040"/>
        <w:sz w:val="22"/>
      </w:rPr>
      <w:tblPr/>
      <w:tcPr>
        <w:shd w:val="clear" w:color="FDE9D8" w:themeColor="accent6" w:themeTint="34" w:fill="auto"/>
      </w:tcPr>
    </w:tblStylePr>
  </w:style>
  <w:style w:type="table" w:customStyle="1" w:styleId="GridTable5Dark">
    <w:name w:val="Grid Table 5 Dark"/>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auto"/>
      </w:tcPr>
    </w:tblStylePr>
    <w:tblStylePr w:type="lastRow">
      <w:rPr>
        <w:rFonts w:ascii="Arial" w:hAnsi="Arial"/>
        <w:b/>
        <w:color w:val="FFFFFF"/>
        <w:sz w:val="22"/>
      </w:rPr>
      <w:tblPr/>
      <w:tcPr>
        <w:tcBorders>
          <w:top w:val="single" w:sz="4" w:space="0" w:color="FFFFFF" w:themeColor="light1"/>
        </w:tcBorders>
        <w:shd w:val="clear" w:color="000000" w:themeColor="text1" w:fill="auto"/>
      </w:tcPr>
    </w:tblStylePr>
    <w:tblStylePr w:type="firstCol">
      <w:rPr>
        <w:rFonts w:ascii="Arial" w:hAnsi="Arial"/>
        <w:b/>
        <w:color w:val="FFFFFF"/>
        <w:sz w:val="22"/>
      </w:rPr>
      <w:tblPr/>
      <w:tcPr>
        <w:shd w:val="clear" w:color="000000" w:themeColor="text1" w:fill="auto"/>
      </w:tcPr>
    </w:tblStylePr>
    <w:tblStylePr w:type="lastCol">
      <w:rPr>
        <w:rFonts w:ascii="Arial" w:hAnsi="Arial"/>
        <w:b/>
        <w:color w:val="FFFFFF"/>
        <w:sz w:val="22"/>
      </w:rPr>
      <w:tblPr/>
      <w:tcPr>
        <w:shd w:val="clear" w:color="000000" w:themeColor="text1" w:fill="auto"/>
      </w:tcPr>
    </w:tblStylePr>
    <w:tblStylePr w:type="band1Vert">
      <w:tblPr/>
      <w:tcPr>
        <w:shd w:val="clear" w:color="8A8A8A" w:themeColor="text1" w:themeTint="75" w:fill="auto"/>
      </w:tcPr>
    </w:tblStylePr>
    <w:tblStylePr w:type="band1Horz">
      <w:tblPr/>
      <w:tcPr>
        <w:shd w:val="clear" w:color="8A8A8A" w:themeColor="text1" w:themeTint="75" w:fill="auto"/>
      </w:tcPr>
    </w:tblStylePr>
  </w:style>
  <w:style w:type="table" w:customStyle="1" w:styleId="GridTable5Dark-Accent1">
    <w:name w:val="Grid Table 5 Dark- Accent 1"/>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4F81BD" w:themeColor="accent1" w:fill="auto"/>
      </w:tcPr>
    </w:tblStylePr>
    <w:tblStylePr w:type="lastRow">
      <w:rPr>
        <w:rFonts w:ascii="Arial" w:hAnsi="Arial"/>
        <w:b/>
        <w:color w:val="FFFFFF"/>
        <w:sz w:val="22"/>
      </w:rPr>
      <w:tblPr/>
      <w:tcPr>
        <w:tcBorders>
          <w:top w:val="single" w:sz="4" w:space="0" w:color="FFFFFF" w:themeColor="light1"/>
        </w:tcBorders>
        <w:shd w:val="clear" w:color="4F81BD" w:themeColor="accent1" w:fill="auto"/>
      </w:tcPr>
    </w:tblStylePr>
    <w:tblStylePr w:type="firstCol">
      <w:rPr>
        <w:rFonts w:ascii="Arial" w:hAnsi="Arial"/>
        <w:b/>
        <w:color w:val="FFFFFF"/>
        <w:sz w:val="22"/>
      </w:rPr>
      <w:tblPr/>
      <w:tcPr>
        <w:shd w:val="clear" w:color="4F81BD" w:themeColor="accent1" w:fill="auto"/>
      </w:tcPr>
    </w:tblStylePr>
    <w:tblStylePr w:type="lastCol">
      <w:rPr>
        <w:rFonts w:ascii="Arial" w:hAnsi="Arial"/>
        <w:b/>
        <w:color w:val="FFFFFF"/>
        <w:sz w:val="22"/>
      </w:rPr>
      <w:tblPr/>
      <w:tcPr>
        <w:shd w:val="clear" w:color="4F81BD" w:themeColor="accent1" w:fill="auto"/>
      </w:tcPr>
    </w:tblStylePr>
    <w:tblStylePr w:type="band1Vert">
      <w:tblPr/>
      <w:tcPr>
        <w:shd w:val="clear" w:color="AEC4E0" w:themeColor="accent1" w:themeTint="75" w:fill="auto"/>
      </w:tcPr>
    </w:tblStylePr>
    <w:tblStylePr w:type="band1Horz">
      <w:tblPr/>
      <w:tcPr>
        <w:shd w:val="clear" w:color="AEC4E0" w:themeColor="accent1" w:themeTint="75" w:fill="auto"/>
      </w:tcPr>
    </w:tblStylePr>
  </w:style>
  <w:style w:type="table" w:customStyle="1" w:styleId="GridTable5Dark-Accent2">
    <w:name w:val="Grid Table 5 Dark - Accent 2"/>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C0504D" w:themeColor="accent2" w:fill="auto"/>
      </w:tcPr>
    </w:tblStylePr>
    <w:tblStylePr w:type="lastRow">
      <w:rPr>
        <w:rFonts w:ascii="Arial" w:hAnsi="Arial"/>
        <w:b/>
        <w:color w:val="FFFFFF"/>
        <w:sz w:val="22"/>
      </w:rPr>
      <w:tblPr/>
      <w:tcPr>
        <w:tcBorders>
          <w:top w:val="single" w:sz="4" w:space="0" w:color="FFFFFF" w:themeColor="light1"/>
        </w:tcBorders>
        <w:shd w:val="clear" w:color="C0504D" w:themeColor="accent2" w:fill="auto"/>
      </w:tcPr>
    </w:tblStylePr>
    <w:tblStylePr w:type="firstCol">
      <w:rPr>
        <w:rFonts w:ascii="Arial" w:hAnsi="Arial"/>
        <w:b/>
        <w:color w:val="FFFFFF"/>
        <w:sz w:val="22"/>
      </w:rPr>
      <w:tblPr/>
      <w:tcPr>
        <w:shd w:val="clear" w:color="C0504D" w:themeColor="accent2" w:fill="auto"/>
      </w:tcPr>
    </w:tblStylePr>
    <w:tblStylePr w:type="lastCol">
      <w:rPr>
        <w:rFonts w:ascii="Arial" w:hAnsi="Arial"/>
        <w:b/>
        <w:color w:val="FFFFFF"/>
        <w:sz w:val="22"/>
      </w:rPr>
      <w:tblPr/>
      <w:tcPr>
        <w:shd w:val="clear" w:color="C0504D" w:themeColor="accent2" w:fill="auto"/>
      </w:tcPr>
    </w:tblStylePr>
    <w:tblStylePr w:type="band1Vert">
      <w:tblPr/>
      <w:tcPr>
        <w:shd w:val="clear" w:color="E2AEAD" w:themeColor="accent2" w:themeTint="75" w:fill="auto"/>
      </w:tcPr>
    </w:tblStylePr>
    <w:tblStylePr w:type="band1Horz">
      <w:tblPr/>
      <w:tcPr>
        <w:shd w:val="clear" w:color="E2AEAD" w:themeColor="accent2" w:themeTint="75" w:fill="auto"/>
      </w:tcPr>
    </w:tblStylePr>
  </w:style>
  <w:style w:type="table" w:customStyle="1" w:styleId="GridTable5Dark-Accent3">
    <w:name w:val="Grid Table 5 Dark - Accent 3"/>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9BBB59" w:themeColor="accent3" w:fill="auto"/>
      </w:tcPr>
    </w:tblStylePr>
    <w:tblStylePr w:type="lastRow">
      <w:rPr>
        <w:rFonts w:ascii="Arial" w:hAnsi="Arial"/>
        <w:b/>
        <w:color w:val="FFFFFF"/>
        <w:sz w:val="22"/>
      </w:rPr>
      <w:tblPr/>
      <w:tcPr>
        <w:tcBorders>
          <w:top w:val="single" w:sz="4" w:space="0" w:color="FFFFFF" w:themeColor="light1"/>
        </w:tcBorders>
        <w:shd w:val="clear" w:color="9BBB59" w:themeColor="accent3" w:fill="auto"/>
      </w:tcPr>
    </w:tblStylePr>
    <w:tblStylePr w:type="firstCol">
      <w:rPr>
        <w:rFonts w:ascii="Arial" w:hAnsi="Arial"/>
        <w:b/>
        <w:color w:val="FFFFFF"/>
        <w:sz w:val="22"/>
      </w:rPr>
      <w:tblPr/>
      <w:tcPr>
        <w:shd w:val="clear" w:color="9BBB59" w:themeColor="accent3" w:fill="auto"/>
      </w:tcPr>
    </w:tblStylePr>
    <w:tblStylePr w:type="lastCol">
      <w:rPr>
        <w:rFonts w:ascii="Arial" w:hAnsi="Arial"/>
        <w:b/>
        <w:color w:val="FFFFFF"/>
        <w:sz w:val="22"/>
      </w:rPr>
      <w:tblPr/>
      <w:tcPr>
        <w:shd w:val="clear" w:color="9BBB59" w:themeColor="accent3" w:fill="auto"/>
      </w:tcPr>
    </w:tblStylePr>
    <w:tblStylePr w:type="band1Vert">
      <w:tblPr/>
      <w:tcPr>
        <w:shd w:val="clear" w:color="D0DFB2" w:themeColor="accent3" w:themeTint="75" w:fill="auto"/>
      </w:tcPr>
    </w:tblStylePr>
    <w:tblStylePr w:type="band1Horz">
      <w:tblPr/>
      <w:tcPr>
        <w:shd w:val="clear" w:color="D0DFB2" w:themeColor="accent3" w:themeTint="75" w:fill="auto"/>
      </w:tcPr>
    </w:tblStylePr>
  </w:style>
  <w:style w:type="table" w:customStyle="1" w:styleId="GridTable5Dark-Accent4">
    <w:name w:val="Grid Table 5 Dark- Accent 4"/>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8064A2" w:themeColor="accent4" w:fill="auto"/>
      </w:tcPr>
    </w:tblStylePr>
    <w:tblStylePr w:type="lastRow">
      <w:rPr>
        <w:rFonts w:ascii="Arial" w:hAnsi="Arial"/>
        <w:b/>
        <w:color w:val="FFFFFF"/>
        <w:sz w:val="22"/>
      </w:rPr>
      <w:tblPr/>
      <w:tcPr>
        <w:tcBorders>
          <w:top w:val="single" w:sz="4" w:space="0" w:color="FFFFFF" w:themeColor="light1"/>
        </w:tcBorders>
        <w:shd w:val="clear" w:color="8064A2" w:themeColor="accent4" w:fill="auto"/>
      </w:tcPr>
    </w:tblStylePr>
    <w:tblStylePr w:type="firstCol">
      <w:rPr>
        <w:rFonts w:ascii="Arial" w:hAnsi="Arial"/>
        <w:b/>
        <w:color w:val="FFFFFF"/>
        <w:sz w:val="22"/>
      </w:rPr>
      <w:tblPr/>
      <w:tcPr>
        <w:shd w:val="clear" w:color="8064A2" w:themeColor="accent4" w:fill="auto"/>
      </w:tcPr>
    </w:tblStylePr>
    <w:tblStylePr w:type="lastCol">
      <w:rPr>
        <w:rFonts w:ascii="Arial" w:hAnsi="Arial"/>
        <w:b/>
        <w:color w:val="FFFFFF"/>
        <w:sz w:val="22"/>
      </w:rPr>
      <w:tblPr/>
      <w:tcPr>
        <w:shd w:val="clear" w:color="8064A2" w:themeColor="accent4" w:fill="auto"/>
      </w:tcPr>
    </w:tblStylePr>
    <w:tblStylePr w:type="band1Vert">
      <w:tblPr/>
      <w:tcPr>
        <w:shd w:val="clear" w:color="C4B7D4" w:themeColor="accent4" w:themeTint="75" w:fill="auto"/>
      </w:tcPr>
    </w:tblStylePr>
    <w:tblStylePr w:type="band1Horz">
      <w:tblPr/>
      <w:tcPr>
        <w:shd w:val="clear" w:color="C4B7D4" w:themeColor="accent4" w:themeTint="75" w:fill="auto"/>
      </w:tcPr>
    </w:tblStylePr>
  </w:style>
  <w:style w:type="table" w:customStyle="1" w:styleId="GridTable5Dark-Accent5">
    <w:name w:val="Grid Table 5 Dark - Accent 5"/>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4BACC6" w:themeColor="accent5" w:fill="auto"/>
      </w:tcPr>
    </w:tblStylePr>
    <w:tblStylePr w:type="lastRow">
      <w:rPr>
        <w:rFonts w:ascii="Arial" w:hAnsi="Arial"/>
        <w:b/>
        <w:color w:val="FFFFFF"/>
        <w:sz w:val="22"/>
      </w:rPr>
      <w:tblPr/>
      <w:tcPr>
        <w:tcBorders>
          <w:top w:val="single" w:sz="4" w:space="0" w:color="FFFFFF" w:themeColor="light1"/>
        </w:tcBorders>
        <w:shd w:val="clear" w:color="4BACC6" w:themeColor="accent5" w:fill="auto"/>
      </w:tcPr>
    </w:tblStylePr>
    <w:tblStylePr w:type="firstCol">
      <w:rPr>
        <w:rFonts w:ascii="Arial" w:hAnsi="Arial"/>
        <w:b/>
        <w:color w:val="FFFFFF"/>
        <w:sz w:val="22"/>
      </w:rPr>
      <w:tblPr/>
      <w:tcPr>
        <w:shd w:val="clear" w:color="4BACC6" w:themeColor="accent5" w:fill="auto"/>
      </w:tcPr>
    </w:tblStylePr>
    <w:tblStylePr w:type="lastCol">
      <w:rPr>
        <w:rFonts w:ascii="Arial" w:hAnsi="Arial"/>
        <w:b/>
        <w:color w:val="FFFFFF"/>
        <w:sz w:val="22"/>
      </w:rPr>
      <w:tblPr/>
      <w:tcPr>
        <w:shd w:val="clear" w:color="4BACC6" w:themeColor="accent5" w:fill="auto"/>
      </w:tcPr>
    </w:tblStylePr>
    <w:tblStylePr w:type="band1Vert">
      <w:tblPr/>
      <w:tcPr>
        <w:shd w:val="clear" w:color="ACD8E4" w:themeColor="accent5" w:themeTint="75" w:fill="auto"/>
      </w:tcPr>
    </w:tblStylePr>
    <w:tblStylePr w:type="band1Horz">
      <w:tblPr/>
      <w:tcPr>
        <w:shd w:val="clear" w:color="ACD8E4" w:themeColor="accent5" w:themeTint="75" w:fill="auto"/>
      </w:tcPr>
    </w:tblStylePr>
  </w:style>
  <w:style w:type="table" w:customStyle="1" w:styleId="GridTable5Dark-Accent6">
    <w:name w:val="Grid Table 5 Dark - Accent 6"/>
    <w:basedOn w:val="a2"/>
    <w:uiPriority w:val="99"/>
    <w:qFormat/>
    <w:tblPr>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CellMar>
        <w:top w:w="0" w:type="dxa"/>
        <w:left w:w="108" w:type="dxa"/>
        <w:bottom w:w="0" w:type="dxa"/>
        <w:right w:w="108" w:type="dxa"/>
      </w:tblCellMar>
    </w:tblPr>
    <w:tblStylePr w:type="firstRow">
      <w:rPr>
        <w:rFonts w:ascii="Arial" w:hAnsi="Arial"/>
        <w:b/>
        <w:color w:val="FFFFFF"/>
        <w:sz w:val="22"/>
      </w:rPr>
      <w:tblPr/>
      <w:tcPr>
        <w:shd w:val="clear" w:color="F79646" w:themeColor="accent6" w:fill="auto"/>
      </w:tcPr>
    </w:tblStylePr>
    <w:tblStylePr w:type="lastRow">
      <w:rPr>
        <w:rFonts w:ascii="Arial" w:hAnsi="Arial"/>
        <w:b/>
        <w:color w:val="FFFFFF"/>
        <w:sz w:val="22"/>
      </w:rPr>
      <w:tblPr/>
      <w:tcPr>
        <w:tcBorders>
          <w:top w:val="single" w:sz="4" w:space="0" w:color="FFFFFF" w:themeColor="light1"/>
        </w:tcBorders>
        <w:shd w:val="clear" w:color="F79646" w:themeColor="accent6" w:fill="auto"/>
      </w:tcPr>
    </w:tblStylePr>
    <w:tblStylePr w:type="firstCol">
      <w:rPr>
        <w:rFonts w:ascii="Arial" w:hAnsi="Arial"/>
        <w:b/>
        <w:color w:val="FFFFFF"/>
        <w:sz w:val="22"/>
      </w:rPr>
      <w:tblPr/>
      <w:tcPr>
        <w:shd w:val="clear" w:color="F79646" w:themeColor="accent6" w:fill="auto"/>
      </w:tcPr>
    </w:tblStylePr>
    <w:tblStylePr w:type="lastCol">
      <w:rPr>
        <w:rFonts w:ascii="Arial" w:hAnsi="Arial"/>
        <w:b/>
        <w:color w:val="FFFFFF"/>
        <w:sz w:val="22"/>
      </w:rPr>
      <w:tblPr/>
      <w:tcPr>
        <w:shd w:val="clear" w:color="F79646" w:themeColor="accent6" w:fill="auto"/>
      </w:tcPr>
    </w:tblStylePr>
    <w:tblStylePr w:type="band1Vert">
      <w:tblPr/>
      <w:tcPr>
        <w:shd w:val="clear" w:color="FBCEAA" w:themeColor="accent6" w:themeTint="75" w:fill="auto"/>
      </w:tcPr>
    </w:tblStylePr>
    <w:tblStylePr w:type="band1Horz">
      <w:tblPr/>
      <w:tcPr>
        <w:shd w:val="clear" w:color="FBCEAA" w:themeColor="accent6" w:themeTint="75" w:fill="auto"/>
      </w:tcPr>
    </w:tblStylePr>
  </w:style>
  <w:style w:type="table" w:customStyle="1" w:styleId="GridTable6Colorful">
    <w:name w:val="Grid Table 6 Colorful"/>
    <w:basedOn w:val="a2"/>
    <w:uiPriority w:val="99"/>
    <w:qFormat/>
    <w:tblPr>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auto"/>
      </w:tcPr>
    </w:tblStylePr>
    <w:tblStylePr w:type="band1Horz">
      <w:rPr>
        <w:rFonts w:ascii="Arial" w:hAnsi="Arial"/>
        <w:color w:val="7F7F7F" w:themeColor="text1" w:themeTint="80"/>
        <w:sz w:val="22"/>
      </w:rPr>
      <w:tblPr/>
      <w:tcPr>
        <w:shd w:val="clear" w:color="CBCBCB" w:themeColor="text1" w:themeTint="34" w:fill="auto"/>
      </w:tcPr>
    </w:tblStylePr>
    <w:tblStylePr w:type="band2Horz">
      <w:rPr>
        <w:rFonts w:ascii="Arial" w:hAnsi="Arial"/>
        <w:color w:val="7F7F7F" w:themeColor="text1" w:themeTint="80"/>
        <w:sz w:val="22"/>
      </w:rPr>
    </w:tblStylePr>
  </w:style>
  <w:style w:type="table" w:customStyle="1" w:styleId="GridTable6Colorful-Accent1">
    <w:name w:val="Grid Table 6 Colorful - Accent 1"/>
    <w:basedOn w:val="a2"/>
    <w:uiPriority w:val="99"/>
    <w:qFormat/>
    <w:tblPr>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rPr>
      <w:tblPr/>
      <w:tcPr>
        <w:tcBorders>
          <w:bottom w:val="single" w:sz="12" w:space="0" w:color="A6BFDD" w:themeColor="accent1" w:themeTint="80"/>
        </w:tcBorders>
      </w:tcPr>
    </w:tblStylePr>
    <w:tblStylePr w:type="lastRow">
      <w:rPr>
        <w:b/>
        <w:color w:val="A6BFDD" w:themeColor="accent1" w:themeTint="80"/>
      </w:rPr>
    </w:tblStylePr>
    <w:tblStylePr w:type="firstCol">
      <w:rPr>
        <w:b/>
        <w:color w:val="A6BFDD" w:themeColor="accent1" w:themeTint="80"/>
      </w:rPr>
    </w:tblStylePr>
    <w:tblStylePr w:type="lastCol">
      <w:rPr>
        <w:b/>
        <w:color w:val="A6BFDD" w:themeColor="accent1" w:themeTint="80"/>
      </w:rPr>
    </w:tblStylePr>
    <w:tblStylePr w:type="band1Vert">
      <w:tblPr/>
      <w:tcPr>
        <w:shd w:val="clear" w:color="DAE5F1" w:themeColor="accent1" w:themeTint="34" w:fill="auto"/>
      </w:tcPr>
    </w:tblStylePr>
    <w:tblStylePr w:type="band1Horz">
      <w:rPr>
        <w:rFonts w:ascii="Arial" w:hAnsi="Arial"/>
        <w:color w:val="A6BFDD" w:themeColor="accent1" w:themeTint="80"/>
        <w:sz w:val="22"/>
      </w:rPr>
      <w:tblPr/>
      <w:tcPr>
        <w:shd w:val="clear" w:color="DAE5F1" w:themeColor="accent1" w:themeTint="34" w:fill="auto"/>
      </w:tcPr>
    </w:tblStylePr>
    <w:tblStylePr w:type="band2Horz">
      <w:rPr>
        <w:rFonts w:ascii="Arial" w:hAnsi="Arial"/>
        <w:color w:val="A6BFDD" w:themeColor="accent1" w:themeTint="80"/>
        <w:sz w:val="22"/>
      </w:rPr>
    </w:tblStylePr>
  </w:style>
  <w:style w:type="table" w:customStyle="1" w:styleId="GridTable6Colorful-Accent2">
    <w:name w:val="Grid Table 6 Colorful - Accent 2"/>
    <w:basedOn w:val="a2"/>
    <w:uiPriority w:val="99"/>
    <w:qFormat/>
    <w:tblPr>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A9796" w:themeColor="accent2" w:themeTint="96"/>
      </w:rPr>
      <w:tblPr/>
      <w:tcPr>
        <w:tcBorders>
          <w:bottom w:val="single" w:sz="12" w:space="0" w:color="D99695" w:themeColor="accent2" w:themeTint="97"/>
        </w:tcBorders>
      </w:tcPr>
    </w:tblStylePr>
    <w:tblStylePr w:type="lastRow">
      <w:rPr>
        <w:b/>
        <w:color w:val="DA9796" w:themeColor="accent2" w:themeTint="96"/>
      </w:rPr>
    </w:tblStylePr>
    <w:tblStylePr w:type="firstCol">
      <w:rPr>
        <w:b/>
        <w:color w:val="DA9796" w:themeColor="accent2" w:themeTint="96"/>
      </w:rPr>
    </w:tblStylePr>
    <w:tblStylePr w:type="lastCol">
      <w:rPr>
        <w:b/>
        <w:color w:val="DA9796" w:themeColor="accent2" w:themeTint="96"/>
      </w:rPr>
    </w:tblStylePr>
    <w:tblStylePr w:type="band1Vert">
      <w:tblPr/>
      <w:tcPr>
        <w:shd w:val="clear" w:color="F2DCDC" w:themeColor="accent2" w:themeTint="32" w:fill="auto"/>
      </w:tcPr>
    </w:tblStylePr>
    <w:tblStylePr w:type="band1Horz">
      <w:rPr>
        <w:rFonts w:ascii="Arial" w:hAnsi="Arial"/>
        <w:color w:val="DA9796" w:themeColor="accent2" w:themeTint="96"/>
        <w:sz w:val="22"/>
      </w:rPr>
      <w:tblPr/>
      <w:tcPr>
        <w:shd w:val="clear" w:color="F2DCDC" w:themeColor="accent2" w:themeTint="32" w:fill="auto"/>
      </w:tcPr>
    </w:tblStylePr>
    <w:tblStylePr w:type="band2Horz">
      <w:rPr>
        <w:rFonts w:ascii="Arial" w:hAnsi="Arial"/>
        <w:color w:val="DA9796" w:themeColor="accent2" w:themeTint="96"/>
        <w:sz w:val="22"/>
      </w:rPr>
    </w:tblStylePr>
  </w:style>
  <w:style w:type="table" w:customStyle="1" w:styleId="GridTable6Colorful-Accent3">
    <w:name w:val="Grid Table 6 Colorful - Accent 3"/>
    <w:basedOn w:val="a2"/>
    <w:uiPriority w:val="99"/>
    <w:qFormat/>
    <w:tblPr>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BBB59" w:themeColor="accent3"/>
      </w:rPr>
      <w:tblPr/>
      <w:tcPr>
        <w:tcBorders>
          <w:bottom w:val="single" w:sz="12" w:space="0" w:color="9ABB59" w:themeColor="accent3" w:themeTint="FE"/>
        </w:tcBorders>
      </w:tcPr>
    </w:tblStylePr>
    <w:tblStylePr w:type="lastRow">
      <w:rPr>
        <w:b/>
        <w:color w:val="9BBB59" w:themeColor="accent3"/>
      </w:rPr>
    </w:tblStylePr>
    <w:tblStylePr w:type="firstCol">
      <w:rPr>
        <w:b/>
        <w:color w:val="9BBB59" w:themeColor="accent3"/>
      </w:rPr>
    </w:tblStylePr>
    <w:tblStylePr w:type="lastCol">
      <w:rPr>
        <w:b/>
        <w:color w:val="9BBB59" w:themeColor="accent3"/>
      </w:rPr>
    </w:tblStylePr>
    <w:tblStylePr w:type="band1Vert">
      <w:tblPr/>
      <w:tcPr>
        <w:shd w:val="clear" w:color="EAF1DC" w:themeColor="accent3" w:themeTint="34" w:fill="auto"/>
      </w:tcPr>
    </w:tblStylePr>
    <w:tblStylePr w:type="band1Horz">
      <w:rPr>
        <w:rFonts w:ascii="Arial" w:hAnsi="Arial"/>
        <w:color w:val="9BBB59" w:themeColor="accent3"/>
        <w:sz w:val="22"/>
      </w:rPr>
      <w:tblPr/>
      <w:tcPr>
        <w:shd w:val="clear" w:color="EAF1DC" w:themeColor="accent3" w:themeTint="34" w:fill="auto"/>
      </w:tcPr>
    </w:tblStylePr>
    <w:tblStylePr w:type="band2Horz">
      <w:rPr>
        <w:rFonts w:ascii="Arial" w:hAnsi="Arial"/>
        <w:color w:val="9BBB59" w:themeColor="accent3"/>
        <w:sz w:val="22"/>
      </w:rPr>
    </w:tblStylePr>
  </w:style>
  <w:style w:type="table" w:customStyle="1" w:styleId="GridTable6Colorful-Accent4">
    <w:name w:val="Grid Table 6 Colorful - Accent 4"/>
    <w:basedOn w:val="a2"/>
    <w:uiPriority w:val="99"/>
    <w:qFormat/>
    <w:tblPr>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7" w:themeColor="accent4" w:themeTint="99"/>
      </w:rPr>
      <w:tblPr/>
      <w:tcPr>
        <w:tcBorders>
          <w:bottom w:val="single" w:sz="12" w:space="0" w:color="B2A1C6" w:themeColor="accent4" w:themeTint="9A"/>
        </w:tcBorders>
      </w:tcPr>
    </w:tblStylePr>
    <w:tblStylePr w:type="lastRow">
      <w:rPr>
        <w:b/>
        <w:color w:val="B2A1C7" w:themeColor="accent4" w:themeTint="99"/>
      </w:rPr>
    </w:tblStylePr>
    <w:tblStylePr w:type="firstCol">
      <w:rPr>
        <w:b/>
        <w:color w:val="B2A1C7" w:themeColor="accent4" w:themeTint="99"/>
      </w:rPr>
    </w:tblStylePr>
    <w:tblStylePr w:type="lastCol">
      <w:rPr>
        <w:b/>
        <w:color w:val="B2A1C7" w:themeColor="accent4" w:themeTint="99"/>
      </w:rPr>
    </w:tblStylePr>
    <w:tblStylePr w:type="band1Vert">
      <w:tblPr/>
      <w:tcPr>
        <w:shd w:val="clear" w:color="E5DFEC" w:themeColor="accent4" w:themeTint="34" w:fill="auto"/>
      </w:tcPr>
    </w:tblStylePr>
    <w:tblStylePr w:type="band1Horz">
      <w:rPr>
        <w:rFonts w:ascii="Arial" w:hAnsi="Arial"/>
        <w:color w:val="B2A1C7" w:themeColor="accent4" w:themeTint="99"/>
        <w:sz w:val="22"/>
      </w:rPr>
      <w:tblPr/>
      <w:tcPr>
        <w:shd w:val="clear" w:color="E5DFEC" w:themeColor="accent4" w:themeTint="34" w:fill="auto"/>
      </w:tcPr>
    </w:tblStylePr>
    <w:tblStylePr w:type="band2Horz">
      <w:rPr>
        <w:rFonts w:ascii="Arial" w:hAnsi="Arial"/>
        <w:color w:val="B2A1C7" w:themeColor="accent4" w:themeTint="99"/>
        <w:sz w:val="22"/>
      </w:rPr>
    </w:tblStylePr>
  </w:style>
  <w:style w:type="table" w:customStyle="1" w:styleId="GridTable6Colorful-Accent5">
    <w:name w:val="Grid Table 6 Colorful - Accent 5"/>
    <w:basedOn w:val="a2"/>
    <w:uiPriority w:val="99"/>
    <w:qFormat/>
    <w:tblPr>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678" w:themeColor="accent5" w:themeShade="94"/>
      </w:rPr>
      <w:tblPr/>
      <w:tcPr>
        <w:tcBorders>
          <w:bottom w:val="single" w:sz="12" w:space="0" w:color="4BACC6" w:themeColor="accent5"/>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DAEEF3" w:themeColor="accent5" w:themeTint="34" w:fill="auto"/>
      </w:tcPr>
    </w:tblStylePr>
    <w:tblStylePr w:type="band1Horz">
      <w:rPr>
        <w:rFonts w:ascii="Arial" w:hAnsi="Arial"/>
        <w:color w:val="266678" w:themeColor="accent5" w:themeShade="94"/>
        <w:sz w:val="22"/>
      </w:rPr>
      <w:tblPr/>
      <w:tcPr>
        <w:shd w:val="clear" w:color="DAEEF3" w:themeColor="accent5" w:themeTint="34" w:fill="auto"/>
      </w:tcPr>
    </w:tblStylePr>
    <w:tblStylePr w:type="band2Horz">
      <w:rPr>
        <w:rFonts w:ascii="Arial" w:hAnsi="Arial"/>
        <w:color w:val="266678" w:themeColor="accent5" w:themeShade="94"/>
        <w:sz w:val="22"/>
      </w:rPr>
    </w:tblStylePr>
  </w:style>
  <w:style w:type="table" w:customStyle="1" w:styleId="GridTable6Colorful-Accent6">
    <w:name w:val="Grid Table 6 Colorful - Accent 6"/>
    <w:basedOn w:val="a2"/>
    <w:uiPriority w:val="99"/>
    <w:qFormat/>
    <w:tblPr>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678" w:themeColor="accent5" w:themeShade="94"/>
      </w:rPr>
      <w:tblPr/>
      <w:tcPr>
        <w:tcBorders>
          <w:bottom w:val="single" w:sz="12" w:space="0" w:color="F79646" w:themeColor="accent6"/>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FDE9D8" w:themeColor="accent6" w:themeTint="34" w:fill="auto"/>
      </w:tcPr>
    </w:tblStylePr>
    <w:tblStylePr w:type="band1Horz">
      <w:rPr>
        <w:rFonts w:ascii="Arial" w:hAnsi="Arial"/>
        <w:color w:val="266678" w:themeColor="accent5" w:themeShade="94"/>
        <w:sz w:val="22"/>
      </w:rPr>
      <w:tblPr/>
      <w:tcPr>
        <w:shd w:val="clear" w:color="FDE9D8" w:themeColor="accent6" w:themeTint="34" w:fill="auto"/>
      </w:tcPr>
    </w:tblStylePr>
    <w:tblStylePr w:type="band2Horz">
      <w:rPr>
        <w:rFonts w:ascii="Arial" w:hAnsi="Arial"/>
        <w:color w:val="266678" w:themeColor="accent5" w:themeShade="94"/>
        <w:sz w:val="22"/>
      </w:rPr>
    </w:tblStylePr>
  </w:style>
  <w:style w:type="table" w:customStyle="1" w:styleId="GridTable7Colorful">
    <w:name w:val="Grid Table 7 Colorful"/>
    <w:basedOn w:val="a2"/>
    <w:uiPriority w:val="99"/>
    <w:qFormat/>
    <w:tblPr>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auto"/>
      </w:tcPr>
    </w:tblStylePr>
    <w:tblStylePr w:type="lastRow">
      <w:rPr>
        <w:rFonts w:ascii="Arial" w:hAnsi="Arial"/>
        <w:b/>
        <w:color w:val="7F7F7F" w:themeColor="text1" w:themeTint="80"/>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7F7F7F" w:themeColor="text1" w:themeTint="80"/>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auto"/>
      </w:tcPr>
    </w:tblStylePr>
    <w:tblStylePr w:type="band1Horz">
      <w:rPr>
        <w:rFonts w:ascii="Arial" w:hAnsi="Arial"/>
        <w:color w:val="7F7F7F" w:themeColor="text1" w:themeTint="80"/>
        <w:sz w:val="22"/>
      </w:rPr>
      <w:tblPr/>
      <w:tcPr>
        <w:shd w:val="clear" w:color="F2F2F2" w:themeColor="text1" w:themeTint="0D" w:fill="auto"/>
      </w:tcPr>
    </w:tblStylePr>
    <w:tblStylePr w:type="band2Horz">
      <w:rPr>
        <w:rFonts w:ascii="Arial" w:hAnsi="Arial"/>
        <w:color w:val="7F7F7F" w:themeColor="text1" w:themeTint="80"/>
        <w:sz w:val="22"/>
      </w:rPr>
    </w:tblStylePr>
  </w:style>
  <w:style w:type="table" w:customStyle="1" w:styleId="GridTable7Colorful-Accent1">
    <w:name w:val="Grid Table 7 Colorful - Accent 1"/>
    <w:basedOn w:val="a2"/>
    <w:uiPriority w:val="99"/>
    <w:qFormat/>
    <w:tblPr>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rFonts w:ascii="Arial" w:hAnsi="Arial"/>
        <w:b/>
        <w:color w:val="A6BFDD" w:themeColor="accent1" w:themeTint="80"/>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auto"/>
      </w:tcPr>
    </w:tblStylePr>
    <w:tblStylePr w:type="lastRow">
      <w:rPr>
        <w:rFonts w:ascii="Arial" w:hAnsi="Arial"/>
        <w:b/>
        <w:color w:val="A6BFDD" w:themeColor="accent1" w:themeTint="80"/>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A6BFDD" w:themeColor="accent1" w:themeTint="80"/>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auto"/>
      </w:tcPr>
    </w:tblStylePr>
    <w:tblStylePr w:type="band1Horz">
      <w:rPr>
        <w:rFonts w:ascii="Arial" w:hAnsi="Arial"/>
        <w:color w:val="A6BFDD" w:themeColor="accent1" w:themeTint="80"/>
        <w:sz w:val="22"/>
      </w:rPr>
      <w:tblPr/>
      <w:tcPr>
        <w:shd w:val="clear" w:color="DAE5F1" w:themeColor="accent1" w:themeTint="34" w:fill="auto"/>
      </w:tcPr>
    </w:tblStylePr>
    <w:tblStylePr w:type="band2Horz">
      <w:rPr>
        <w:rFonts w:ascii="Arial" w:hAnsi="Arial"/>
        <w:color w:val="A6BFDD" w:themeColor="accent1" w:themeTint="80"/>
        <w:sz w:val="22"/>
      </w:rPr>
    </w:tblStylePr>
  </w:style>
  <w:style w:type="table" w:customStyle="1" w:styleId="GridTable7Colorful-Accent2">
    <w:name w:val="Grid Table 7 Colorful - Accent 2"/>
    <w:basedOn w:val="a2"/>
    <w:uiPriority w:val="99"/>
    <w:qFormat/>
    <w:tblPr>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rFonts w:ascii="Arial" w:hAnsi="Arial"/>
        <w:b/>
        <w:color w:val="DA9796" w:themeColor="accent2" w:themeTint="96"/>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auto"/>
      </w:tcPr>
    </w:tblStylePr>
    <w:tblStylePr w:type="lastRow">
      <w:rPr>
        <w:rFonts w:ascii="Arial" w:hAnsi="Arial"/>
        <w:b/>
        <w:color w:val="DA9796" w:themeColor="accent2" w:themeTint="96"/>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DA9796" w:themeColor="accent2" w:themeTint="96"/>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A9796" w:themeColor="accent2" w:themeTint="96"/>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auto"/>
      </w:tcPr>
    </w:tblStylePr>
    <w:tblStylePr w:type="band1Horz">
      <w:rPr>
        <w:rFonts w:ascii="Arial" w:hAnsi="Arial"/>
        <w:color w:val="DA9796" w:themeColor="accent2" w:themeTint="96"/>
        <w:sz w:val="22"/>
      </w:rPr>
      <w:tblPr/>
      <w:tcPr>
        <w:shd w:val="clear" w:color="F2DCDC" w:themeColor="accent2" w:themeTint="32" w:fill="auto"/>
      </w:tcPr>
    </w:tblStylePr>
    <w:tblStylePr w:type="band2Horz">
      <w:rPr>
        <w:rFonts w:ascii="Arial" w:hAnsi="Arial"/>
        <w:color w:val="DA9796" w:themeColor="accent2" w:themeTint="96"/>
        <w:sz w:val="22"/>
      </w:rPr>
    </w:tblStylePr>
  </w:style>
  <w:style w:type="table" w:customStyle="1" w:styleId="GridTable7Colorful-Accent3">
    <w:name w:val="Grid Table 7 Colorful - Accent 3"/>
    <w:basedOn w:val="a2"/>
    <w:uiPriority w:val="99"/>
    <w:qFormat/>
    <w:tblPr>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rFonts w:ascii="Arial" w:hAnsi="Arial"/>
        <w:b/>
        <w:color w:val="9BBB59" w:themeColor="accent3"/>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auto"/>
      </w:tcPr>
    </w:tblStylePr>
    <w:tblStylePr w:type="lastRow">
      <w:rPr>
        <w:rFonts w:ascii="Arial" w:hAnsi="Arial"/>
        <w:b/>
        <w:color w:val="9BBB59" w:themeColor="accent3"/>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9BBB59" w:themeColor="accent3"/>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BBB59" w:themeColor="accent3"/>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auto"/>
      </w:tcPr>
    </w:tblStylePr>
    <w:tblStylePr w:type="band1Horz">
      <w:rPr>
        <w:rFonts w:ascii="Arial" w:hAnsi="Arial"/>
        <w:color w:val="9BBB59" w:themeColor="accent3"/>
        <w:sz w:val="22"/>
      </w:rPr>
      <w:tblPr/>
      <w:tcPr>
        <w:shd w:val="clear" w:color="EAF1DC" w:themeColor="accent3" w:themeTint="34" w:fill="auto"/>
      </w:tcPr>
    </w:tblStylePr>
    <w:tblStylePr w:type="band2Horz">
      <w:rPr>
        <w:rFonts w:ascii="Arial" w:hAnsi="Arial"/>
        <w:color w:val="9BBB59" w:themeColor="accent3"/>
        <w:sz w:val="22"/>
      </w:rPr>
    </w:tblStylePr>
  </w:style>
  <w:style w:type="table" w:customStyle="1" w:styleId="GridTable7Colorful-Accent4">
    <w:name w:val="Grid Table 7 Colorful - Accent 4"/>
    <w:basedOn w:val="a2"/>
    <w:uiPriority w:val="99"/>
    <w:qFormat/>
    <w:tblPr>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rFonts w:ascii="Arial" w:hAnsi="Arial"/>
        <w:b/>
        <w:color w:val="B2A1C7" w:themeColor="accent4" w:themeTint="99"/>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auto"/>
      </w:tcPr>
    </w:tblStylePr>
    <w:tblStylePr w:type="lastRow">
      <w:rPr>
        <w:rFonts w:ascii="Arial" w:hAnsi="Arial"/>
        <w:b/>
        <w:color w:val="B2A1C7" w:themeColor="accent4" w:themeTint="99"/>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B2A1C7" w:themeColor="accent4" w:themeTint="99"/>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7" w:themeColor="accent4" w:themeTint="99"/>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auto"/>
      </w:tcPr>
    </w:tblStylePr>
    <w:tblStylePr w:type="band1Horz">
      <w:rPr>
        <w:rFonts w:ascii="Arial" w:hAnsi="Arial"/>
        <w:color w:val="B2A1C7" w:themeColor="accent4" w:themeTint="99"/>
        <w:sz w:val="22"/>
      </w:rPr>
      <w:tblPr/>
      <w:tcPr>
        <w:shd w:val="clear" w:color="E5DFEC" w:themeColor="accent4" w:themeTint="34" w:fill="auto"/>
      </w:tcPr>
    </w:tblStylePr>
    <w:tblStylePr w:type="band2Horz">
      <w:rPr>
        <w:rFonts w:ascii="Arial" w:hAnsi="Arial"/>
        <w:color w:val="B2A1C7" w:themeColor="accent4" w:themeTint="99"/>
        <w:sz w:val="22"/>
      </w:rPr>
    </w:tblStylePr>
  </w:style>
  <w:style w:type="table" w:customStyle="1" w:styleId="GridTable7Colorful-Accent5">
    <w:name w:val="Grid Table 7 Colorful - Accent 5"/>
    <w:basedOn w:val="a2"/>
    <w:uiPriority w:val="99"/>
    <w:qFormat/>
    <w:tblPr>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266678" w:themeColor="accent5" w:themeShade="94"/>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auto"/>
      </w:tcPr>
    </w:tblStylePr>
    <w:tblStylePr w:type="lastRow">
      <w:rPr>
        <w:rFonts w:ascii="Arial" w:hAnsi="Arial"/>
        <w:b/>
        <w:color w:val="266678" w:themeColor="accent5" w:themeShade="94"/>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266678" w:themeColor="accent5" w:themeShade="94"/>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678" w:themeColor="accent5" w:themeShade="94"/>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auto"/>
      </w:tcPr>
    </w:tblStylePr>
    <w:tblStylePr w:type="band1Horz">
      <w:rPr>
        <w:rFonts w:ascii="Arial" w:hAnsi="Arial"/>
        <w:color w:val="266678" w:themeColor="accent5" w:themeShade="94"/>
        <w:sz w:val="22"/>
      </w:rPr>
      <w:tblPr/>
      <w:tcPr>
        <w:shd w:val="clear" w:color="DAEEF3" w:themeColor="accent5" w:themeTint="34" w:fill="auto"/>
      </w:tcPr>
    </w:tblStylePr>
    <w:tblStylePr w:type="band2Horz">
      <w:rPr>
        <w:rFonts w:ascii="Arial" w:hAnsi="Arial"/>
        <w:color w:val="266678" w:themeColor="accent5" w:themeShade="94"/>
        <w:sz w:val="22"/>
      </w:rPr>
    </w:tblStylePr>
  </w:style>
  <w:style w:type="table" w:customStyle="1" w:styleId="GridTable7Colorful-Accent6">
    <w:name w:val="Grid Table 7 Colorful - Accent 6"/>
    <w:basedOn w:val="a2"/>
    <w:uiPriority w:val="99"/>
    <w:qFormat/>
    <w:tblPr>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B05307" w:themeColor="accent6" w:themeShade="94"/>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auto"/>
      </w:tcPr>
    </w:tblStylePr>
    <w:tblStylePr w:type="lastRow">
      <w:rPr>
        <w:rFonts w:ascii="Arial" w:hAnsi="Arial"/>
        <w:b/>
        <w:color w:val="B05307" w:themeColor="accent6" w:themeShade="94"/>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B05307" w:themeColor="accent6" w:themeShade="94"/>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05307" w:themeColor="accent6" w:themeShade="94"/>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auto"/>
      </w:tcPr>
    </w:tblStylePr>
    <w:tblStylePr w:type="band1Horz">
      <w:rPr>
        <w:rFonts w:ascii="Arial" w:hAnsi="Arial"/>
        <w:color w:val="B05307" w:themeColor="accent6" w:themeShade="94"/>
        <w:sz w:val="22"/>
      </w:rPr>
      <w:tblPr/>
      <w:tcPr>
        <w:shd w:val="clear" w:color="FDE9D8" w:themeColor="accent6" w:themeTint="34" w:fill="auto"/>
      </w:tcPr>
    </w:tblStylePr>
    <w:tblStylePr w:type="band2Horz">
      <w:rPr>
        <w:rFonts w:ascii="Arial" w:hAnsi="Arial"/>
        <w:color w:val="B05307" w:themeColor="accent6" w:themeShade="94"/>
        <w:sz w:val="22"/>
      </w:rPr>
    </w:tblStylePr>
  </w:style>
  <w:style w:type="table" w:customStyle="1" w:styleId="ListTable1Light">
    <w:name w:val="List Table 1 Light"/>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auto"/>
      </w:tcPr>
    </w:tblStylePr>
    <w:tblStylePr w:type="band1Horz">
      <w:tblPr/>
      <w:tcPr>
        <w:shd w:val="clear" w:color="BFBFBF" w:themeColor="text1" w:themeTint="40" w:fill="auto"/>
      </w:tcPr>
    </w:tblStylePr>
  </w:style>
  <w:style w:type="table" w:customStyle="1" w:styleId="ListTable1Light-Accent1">
    <w:name w:val="List Table 1 Light - Accent 1"/>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auto"/>
      </w:tcPr>
    </w:tblStylePr>
    <w:tblStylePr w:type="band1Horz">
      <w:tblPr/>
      <w:tcPr>
        <w:shd w:val="clear" w:color="D2DFEE" w:themeColor="accent1" w:themeTint="40" w:fill="auto"/>
      </w:tcPr>
    </w:tblStylePr>
  </w:style>
  <w:style w:type="table" w:customStyle="1" w:styleId="ListTable1Light-Accent2">
    <w:name w:val="List Table 1 Light - Accent 2"/>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auto"/>
      </w:tcPr>
    </w:tblStylePr>
    <w:tblStylePr w:type="band1Horz">
      <w:tblPr/>
      <w:tcPr>
        <w:shd w:val="clear" w:color="EFD2D2" w:themeColor="accent2" w:themeTint="40" w:fill="auto"/>
      </w:tcPr>
    </w:tblStylePr>
  </w:style>
  <w:style w:type="table" w:customStyle="1" w:styleId="ListTable1Light-Accent3">
    <w:name w:val="List Table 1 Light - Accent 3"/>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auto"/>
      </w:tcPr>
    </w:tblStylePr>
    <w:tblStylePr w:type="band1Horz">
      <w:tblPr/>
      <w:tcPr>
        <w:shd w:val="clear" w:color="E5EED5" w:themeColor="accent3" w:themeTint="40" w:fill="auto"/>
      </w:tcPr>
    </w:tblStylePr>
  </w:style>
  <w:style w:type="table" w:customStyle="1" w:styleId="ListTable1Light-Accent4">
    <w:name w:val="List Table 1 Light - Accent 4"/>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auto"/>
      </w:tcPr>
    </w:tblStylePr>
    <w:tblStylePr w:type="band1Horz">
      <w:tblPr/>
      <w:tcPr>
        <w:shd w:val="clear" w:color="DFD8E7" w:themeColor="accent4" w:themeTint="40" w:fill="auto"/>
      </w:tcPr>
    </w:tblStylePr>
  </w:style>
  <w:style w:type="table" w:customStyle="1" w:styleId="ListTable1Light-Accent5">
    <w:name w:val="List Table 1 Light - Accent 5"/>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auto"/>
      </w:tcPr>
    </w:tblStylePr>
    <w:tblStylePr w:type="band1Horz">
      <w:tblPr/>
      <w:tcPr>
        <w:shd w:val="clear" w:color="D1EAF0" w:themeColor="accent5" w:themeTint="40" w:fill="auto"/>
      </w:tcPr>
    </w:tblStylePr>
  </w:style>
  <w:style w:type="table" w:customStyle="1" w:styleId="ListTable1Light-Accent6">
    <w:name w:val="List Table 1 Light - Accent 6"/>
    <w:basedOn w:val="a2"/>
    <w:uiPriority w:val="99"/>
    <w:qFormat/>
    <w:tblPr>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auto"/>
      </w:tcPr>
    </w:tblStylePr>
    <w:tblStylePr w:type="band1Horz">
      <w:tblPr/>
      <w:tcPr>
        <w:shd w:val="clear" w:color="FDE4D0" w:themeColor="accent6" w:themeTint="40" w:fill="auto"/>
      </w:tcPr>
    </w:tblStylePr>
  </w:style>
  <w:style w:type="table" w:customStyle="1" w:styleId="ListTable2">
    <w:name w:val="List Table 2"/>
    <w:basedOn w:val="a2"/>
    <w:uiPriority w:val="99"/>
    <w:qFormat/>
    <w:tblPr>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2-Accent1">
    <w:name w:val="List Table 2 - Accent 1"/>
    <w:basedOn w:val="a2"/>
    <w:uiPriority w:val="99"/>
    <w:qFormat/>
    <w:tblPr>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auto"/>
      </w:tcPr>
    </w:tblStylePr>
    <w:tblStylePr w:type="band1Horz">
      <w:rPr>
        <w:rFonts w:ascii="Arial" w:hAnsi="Arial"/>
        <w:color w:val="404040"/>
        <w:sz w:val="22"/>
      </w:rPr>
      <w:tblPr/>
      <w:tcPr>
        <w:shd w:val="clear" w:color="D2DFEE" w:themeColor="accent1" w:themeTint="40" w:fill="auto"/>
      </w:tcPr>
    </w:tblStylePr>
  </w:style>
  <w:style w:type="table" w:customStyle="1" w:styleId="ListTable2-Accent2">
    <w:name w:val="List Table 2 - Accent 2"/>
    <w:basedOn w:val="a2"/>
    <w:uiPriority w:val="99"/>
    <w:qFormat/>
    <w:tblPr>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auto"/>
      </w:tcPr>
    </w:tblStylePr>
    <w:tblStylePr w:type="band1Horz">
      <w:rPr>
        <w:rFonts w:ascii="Arial" w:hAnsi="Arial"/>
        <w:color w:val="404040"/>
        <w:sz w:val="22"/>
      </w:rPr>
      <w:tblPr/>
      <w:tcPr>
        <w:shd w:val="clear" w:color="EFD2D2" w:themeColor="accent2" w:themeTint="40" w:fill="auto"/>
      </w:tcPr>
    </w:tblStylePr>
  </w:style>
  <w:style w:type="table" w:customStyle="1" w:styleId="ListTable2-Accent3">
    <w:name w:val="List Table 2 - Accent 3"/>
    <w:basedOn w:val="a2"/>
    <w:uiPriority w:val="99"/>
    <w:qFormat/>
    <w:tblPr>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auto"/>
      </w:tcPr>
    </w:tblStylePr>
    <w:tblStylePr w:type="band1Horz">
      <w:rPr>
        <w:rFonts w:ascii="Arial" w:hAnsi="Arial"/>
        <w:color w:val="404040"/>
        <w:sz w:val="22"/>
      </w:rPr>
      <w:tblPr/>
      <w:tcPr>
        <w:shd w:val="clear" w:color="E5EED5" w:themeColor="accent3" w:themeTint="40" w:fill="auto"/>
      </w:tcPr>
    </w:tblStylePr>
  </w:style>
  <w:style w:type="table" w:customStyle="1" w:styleId="ListTable2-Accent4">
    <w:name w:val="List Table 2 - Accent 4"/>
    <w:basedOn w:val="a2"/>
    <w:uiPriority w:val="99"/>
    <w:qFormat/>
    <w:tblPr>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auto"/>
      </w:tcPr>
    </w:tblStylePr>
    <w:tblStylePr w:type="band1Horz">
      <w:rPr>
        <w:rFonts w:ascii="Arial" w:hAnsi="Arial"/>
        <w:color w:val="404040"/>
        <w:sz w:val="22"/>
      </w:rPr>
      <w:tblPr/>
      <w:tcPr>
        <w:shd w:val="clear" w:color="DFD8E7" w:themeColor="accent4" w:themeTint="40" w:fill="auto"/>
      </w:tcPr>
    </w:tblStylePr>
  </w:style>
  <w:style w:type="table" w:customStyle="1" w:styleId="ListTable2-Accent5">
    <w:name w:val="List Table 2 - Accent 5"/>
    <w:basedOn w:val="a2"/>
    <w:uiPriority w:val="99"/>
    <w:qFormat/>
    <w:tblPr>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auto"/>
      </w:tcPr>
    </w:tblStylePr>
    <w:tblStylePr w:type="band1Horz">
      <w:rPr>
        <w:rFonts w:ascii="Arial" w:hAnsi="Arial"/>
        <w:color w:val="404040"/>
        <w:sz w:val="22"/>
      </w:rPr>
      <w:tblPr/>
      <w:tcPr>
        <w:shd w:val="clear" w:color="D1EAF0" w:themeColor="accent5" w:themeTint="40" w:fill="auto"/>
      </w:tcPr>
    </w:tblStylePr>
  </w:style>
  <w:style w:type="table" w:customStyle="1" w:styleId="ListTable2-Accent6">
    <w:name w:val="List Table 2 - Accent 6"/>
    <w:basedOn w:val="a2"/>
    <w:uiPriority w:val="99"/>
    <w:qFormat/>
    <w:tblPr>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auto"/>
      </w:tcPr>
    </w:tblStylePr>
    <w:tblStylePr w:type="band1Horz">
      <w:rPr>
        <w:rFonts w:ascii="Arial" w:hAnsi="Arial"/>
        <w:color w:val="404040"/>
        <w:sz w:val="22"/>
      </w:rPr>
      <w:tblPr/>
      <w:tcPr>
        <w:shd w:val="clear" w:color="FDE4D0" w:themeColor="accent6" w:themeTint="40" w:fill="auto"/>
      </w:tcPr>
    </w:tblStylePr>
  </w:style>
  <w:style w:type="table" w:customStyle="1" w:styleId="ListTable3">
    <w:name w:val="List Table 3"/>
    <w:basedOn w:val="a2"/>
    <w:uiPriority w:val="99"/>
    <w:qFormat/>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2"/>
    <w:uiPriority w:val="99"/>
    <w:qFormat/>
    <w:tblPr>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rFonts w:ascii="Arial" w:hAnsi="Arial"/>
        <w:b/>
        <w:color w:val="FFFFFF"/>
        <w:sz w:val="22"/>
      </w:rPr>
      <w:tbl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2"/>
    <w:uiPriority w:val="99"/>
    <w:qFormat/>
    <w:tblPr>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D996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2"/>
    <w:uiPriority w:val="99"/>
    <w:qFormat/>
    <w:tblPr>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3D69B"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2"/>
    <w:uiPriority w:val="99"/>
    <w:qFormat/>
    <w:tblPr>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2"/>
    <w:uiPriority w:val="99"/>
    <w:qFormat/>
    <w:tblPr>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2"/>
    <w:uiPriority w:val="99"/>
    <w:qFormat/>
    <w:tblPr>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a2"/>
    <w:uiPriority w:val="99"/>
    <w:qFormat/>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auto"/>
      </w:tcPr>
    </w:tblStylePr>
    <w:tblStylePr w:type="band1Horz">
      <w:rPr>
        <w:rFonts w:ascii="Arial" w:hAnsi="Arial"/>
        <w:color w:val="404040"/>
        <w:sz w:val="22"/>
      </w:rPr>
      <w:tblPr/>
      <w:tcPr>
        <w:shd w:val="clear" w:color="BFBFBF" w:themeColor="text1" w:themeTint="40" w:fill="auto"/>
      </w:tcPr>
    </w:tblStylePr>
  </w:style>
  <w:style w:type="table" w:customStyle="1" w:styleId="ListTable4-Accent1">
    <w:name w:val="List Table 4 - Accent 1"/>
    <w:basedOn w:val="a2"/>
    <w:uiPriority w:val="99"/>
    <w:qFormat/>
    <w:tblPr>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auto"/>
      </w:tcPr>
    </w:tblStylePr>
    <w:tblStylePr w:type="band1Horz">
      <w:rPr>
        <w:rFonts w:ascii="Arial" w:hAnsi="Arial"/>
        <w:color w:val="404040"/>
        <w:sz w:val="22"/>
      </w:rPr>
      <w:tblPr/>
      <w:tcPr>
        <w:shd w:val="clear" w:color="D2DFEE" w:themeColor="accent1" w:themeTint="40" w:fill="auto"/>
      </w:tcPr>
    </w:tblStylePr>
  </w:style>
  <w:style w:type="table" w:customStyle="1" w:styleId="ListTable4-Accent2">
    <w:name w:val="List Table 4 - Accent 2"/>
    <w:basedOn w:val="a2"/>
    <w:uiPriority w:val="99"/>
    <w:qFormat/>
    <w:tblPr>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auto"/>
      </w:tcPr>
    </w:tblStylePr>
    <w:tblStylePr w:type="band1Horz">
      <w:rPr>
        <w:rFonts w:ascii="Arial" w:hAnsi="Arial"/>
        <w:color w:val="404040"/>
        <w:sz w:val="22"/>
      </w:rPr>
      <w:tblPr/>
      <w:tcPr>
        <w:shd w:val="clear" w:color="EFD2D2" w:themeColor="accent2" w:themeTint="40" w:fill="auto"/>
      </w:tcPr>
    </w:tblStylePr>
  </w:style>
  <w:style w:type="table" w:customStyle="1" w:styleId="ListTable4-Accent3">
    <w:name w:val="List Table 4 - Accent 3"/>
    <w:basedOn w:val="a2"/>
    <w:uiPriority w:val="99"/>
    <w:qFormat/>
    <w:tblPr>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auto"/>
      </w:tcPr>
    </w:tblStylePr>
    <w:tblStylePr w:type="band1Horz">
      <w:rPr>
        <w:rFonts w:ascii="Arial" w:hAnsi="Arial"/>
        <w:color w:val="404040"/>
        <w:sz w:val="22"/>
      </w:rPr>
      <w:tblPr/>
      <w:tcPr>
        <w:shd w:val="clear" w:color="E5EED5" w:themeColor="accent3" w:themeTint="40" w:fill="auto"/>
      </w:tcPr>
    </w:tblStylePr>
  </w:style>
  <w:style w:type="table" w:customStyle="1" w:styleId="ListTable4-Accent4">
    <w:name w:val="List Table 4 - Accent 4"/>
    <w:basedOn w:val="a2"/>
    <w:uiPriority w:val="99"/>
    <w:qFormat/>
    <w:tblPr>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auto"/>
      </w:tcPr>
    </w:tblStylePr>
    <w:tblStylePr w:type="band1Horz">
      <w:rPr>
        <w:rFonts w:ascii="Arial" w:hAnsi="Arial"/>
        <w:color w:val="404040"/>
        <w:sz w:val="22"/>
      </w:rPr>
      <w:tblPr/>
      <w:tcPr>
        <w:shd w:val="clear" w:color="DFD8E7" w:themeColor="accent4" w:themeTint="40" w:fill="auto"/>
      </w:tcPr>
    </w:tblStylePr>
  </w:style>
  <w:style w:type="table" w:customStyle="1" w:styleId="ListTable4-Accent5">
    <w:name w:val="List Table 4 - Accent 5"/>
    <w:basedOn w:val="a2"/>
    <w:uiPriority w:val="99"/>
    <w:qFormat/>
    <w:tblPr>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auto"/>
      </w:tcPr>
    </w:tblStylePr>
    <w:tblStylePr w:type="band1Horz">
      <w:rPr>
        <w:rFonts w:ascii="Arial" w:hAnsi="Arial"/>
        <w:color w:val="404040"/>
        <w:sz w:val="22"/>
      </w:rPr>
      <w:tblPr/>
      <w:tcPr>
        <w:shd w:val="clear" w:color="D1EAF0" w:themeColor="accent5" w:themeTint="40" w:fill="auto"/>
      </w:tcPr>
    </w:tblStylePr>
  </w:style>
  <w:style w:type="table" w:customStyle="1" w:styleId="ListTable4-Accent6">
    <w:name w:val="List Table 4 - Accent 6"/>
    <w:basedOn w:val="a2"/>
    <w:uiPriority w:val="99"/>
    <w:qFormat/>
    <w:tblPr>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auto"/>
      </w:tcPr>
    </w:tblStylePr>
    <w:tblStylePr w:type="band1Horz">
      <w:rPr>
        <w:rFonts w:ascii="Arial" w:hAnsi="Arial"/>
        <w:color w:val="404040"/>
        <w:sz w:val="22"/>
      </w:rPr>
      <w:tblPr/>
      <w:tcPr>
        <w:shd w:val="clear" w:color="FDE4D0" w:themeColor="accent6" w:themeTint="40" w:fill="auto"/>
      </w:tcPr>
    </w:tblStylePr>
  </w:style>
  <w:style w:type="table" w:customStyle="1" w:styleId="ListTable5Dark">
    <w:name w:val="List Table 5 Dark"/>
    <w:basedOn w:val="a2"/>
    <w:uiPriority w:val="99"/>
    <w:qFormat/>
    <w:tblPr>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auto"/>
      </w:tcPr>
    </w:tblStylePr>
    <w:tblStylePr w:type="band2Horz">
      <w:tblPr/>
      <w:tcPr>
        <w:tcBorders>
          <w:top w:val="single" w:sz="4" w:space="0" w:color="FFFFFF" w:themeColor="light1"/>
          <w:bottom w:val="single" w:sz="4" w:space="0" w:color="FFFFFF" w:themeColor="light1"/>
        </w:tcBorders>
        <w:shd w:val="clear" w:color="7F7F7F" w:themeColor="text1" w:themeTint="80" w:fill="auto"/>
      </w:tcPr>
    </w:tblStylePr>
  </w:style>
  <w:style w:type="table" w:customStyle="1" w:styleId="ListTable5Dark-Accent1">
    <w:name w:val="List Table 5 Dark - Accent 1"/>
    <w:basedOn w:val="a2"/>
    <w:uiPriority w:val="99"/>
    <w:qFormat/>
    <w:tblPr>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auto"/>
      </w:tcPr>
    </w:tblStylePr>
    <w:tblStylePr w:type="band2Horz">
      <w:tblPr/>
      <w:tcPr>
        <w:tcBorders>
          <w:top w:val="single" w:sz="4" w:space="0" w:color="FFFFFF" w:themeColor="light1"/>
          <w:bottom w:val="single" w:sz="4" w:space="0" w:color="FFFFFF" w:themeColor="light1"/>
        </w:tcBorders>
        <w:shd w:val="clear" w:color="4F81BD" w:themeColor="accent1" w:fill="auto"/>
      </w:tcPr>
    </w:tblStylePr>
  </w:style>
  <w:style w:type="table" w:customStyle="1" w:styleId="ListTable5Dark-Accent2">
    <w:name w:val="List Table 5 Dark - Accent 2"/>
    <w:basedOn w:val="a2"/>
    <w:uiPriority w:val="99"/>
    <w:qFormat/>
    <w:tblPr>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auto"/>
      </w:tcPr>
    </w:tblStylePr>
    <w:tblStylePr w:type="band2Horz">
      <w:tblPr/>
      <w:tcPr>
        <w:tcBorders>
          <w:top w:val="single" w:sz="4" w:space="0" w:color="FFFFFF" w:themeColor="light1"/>
          <w:bottom w:val="single" w:sz="4" w:space="0" w:color="FFFFFF" w:themeColor="light1"/>
        </w:tcBorders>
        <w:shd w:val="clear" w:color="D99695" w:themeColor="accent2" w:themeTint="97" w:fill="auto"/>
      </w:tcPr>
    </w:tblStylePr>
  </w:style>
  <w:style w:type="table" w:customStyle="1" w:styleId="ListTable5Dark-Accent3">
    <w:name w:val="List Table 5 Dark - Accent 3"/>
    <w:basedOn w:val="a2"/>
    <w:uiPriority w:val="99"/>
    <w:qFormat/>
    <w:tblPr>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auto"/>
      </w:tcPr>
    </w:tblStylePr>
    <w:tblStylePr w:type="band2Horz">
      <w:tblPr/>
      <w:tcPr>
        <w:tcBorders>
          <w:top w:val="single" w:sz="4" w:space="0" w:color="FFFFFF" w:themeColor="light1"/>
          <w:bottom w:val="single" w:sz="4" w:space="0" w:color="FFFFFF" w:themeColor="light1"/>
        </w:tcBorders>
        <w:shd w:val="clear" w:color="C3D69B" w:themeColor="accent3" w:themeTint="98" w:fill="auto"/>
      </w:tcPr>
    </w:tblStylePr>
  </w:style>
  <w:style w:type="table" w:customStyle="1" w:styleId="ListTable5Dark-Accent4">
    <w:name w:val="List Table 5 Dark - Accent 4"/>
    <w:basedOn w:val="a2"/>
    <w:uiPriority w:val="99"/>
    <w:qFormat/>
    <w:tblPr>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auto"/>
      </w:tcPr>
    </w:tblStylePr>
    <w:tblStylePr w:type="band2Horz">
      <w:tblPr/>
      <w:tcPr>
        <w:tcBorders>
          <w:top w:val="single" w:sz="4" w:space="0" w:color="FFFFFF" w:themeColor="light1"/>
          <w:bottom w:val="single" w:sz="4" w:space="0" w:color="FFFFFF" w:themeColor="light1"/>
        </w:tcBorders>
        <w:shd w:val="clear" w:color="B2A1C6" w:themeColor="accent4" w:themeTint="9A" w:fill="auto"/>
      </w:tcPr>
    </w:tblStylePr>
  </w:style>
  <w:style w:type="table" w:customStyle="1" w:styleId="ListTable5Dark-Accent5">
    <w:name w:val="List Table 5 Dark - Accent 5"/>
    <w:basedOn w:val="a2"/>
    <w:uiPriority w:val="99"/>
    <w:qFormat/>
    <w:tblPr>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auto"/>
      </w:tcPr>
    </w:tblStylePr>
    <w:tblStylePr w:type="band2Horz">
      <w:tblPr/>
      <w:tcPr>
        <w:tcBorders>
          <w:top w:val="single" w:sz="4" w:space="0" w:color="FFFFFF" w:themeColor="light1"/>
          <w:bottom w:val="single" w:sz="4" w:space="0" w:color="FFFFFF" w:themeColor="light1"/>
        </w:tcBorders>
        <w:shd w:val="clear" w:color="92CCDC" w:themeColor="accent5" w:themeTint="9A" w:fill="auto"/>
      </w:tcPr>
    </w:tblStylePr>
  </w:style>
  <w:style w:type="table" w:customStyle="1" w:styleId="ListTable5Dark-Accent6">
    <w:name w:val="List Table 5 Dark - Accent 6"/>
    <w:basedOn w:val="a2"/>
    <w:uiPriority w:val="99"/>
    <w:qFormat/>
    <w:tblPr>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auto"/>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auto"/>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auto"/>
      </w:tcPr>
    </w:tblStylePr>
    <w:tblStylePr w:type="band2Horz">
      <w:tblPr/>
      <w:tcPr>
        <w:tcBorders>
          <w:top w:val="single" w:sz="4" w:space="0" w:color="FFFFFF" w:themeColor="light1"/>
          <w:bottom w:val="single" w:sz="4" w:space="0" w:color="FFFFFF" w:themeColor="light1"/>
        </w:tcBorders>
        <w:shd w:val="clear" w:color="FAC090" w:themeColor="accent6" w:themeTint="98" w:fill="auto"/>
      </w:tcPr>
    </w:tblStylePr>
  </w:style>
  <w:style w:type="table" w:customStyle="1" w:styleId="ListTable6Colorful">
    <w:name w:val="List Table 6 Colorful"/>
    <w:basedOn w:val="a2"/>
    <w:uiPriority w:val="99"/>
    <w:qFormat/>
    <w:tblPr>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auto"/>
      </w:tcPr>
    </w:tblStylePr>
    <w:tblStylePr w:type="band1Horz">
      <w:rPr>
        <w:rFonts w:ascii="Arial" w:hAnsi="Arial"/>
        <w:color w:val="000000" w:themeColor="text1"/>
        <w:sz w:val="22"/>
      </w:rPr>
      <w:tblPr/>
      <w:tcPr>
        <w:shd w:val="clear" w:color="BFBFBF" w:themeColor="text1" w:themeTint="40" w:fill="auto"/>
      </w:tcPr>
    </w:tblStylePr>
    <w:tblStylePr w:type="band2Horz">
      <w:rPr>
        <w:rFonts w:ascii="Arial" w:hAnsi="Arial"/>
        <w:color w:val="000000" w:themeColor="text1"/>
        <w:sz w:val="22"/>
      </w:rPr>
    </w:tblStylePr>
  </w:style>
  <w:style w:type="table" w:customStyle="1" w:styleId="ListTable6Colorful-Accent1">
    <w:name w:val="List Table 6 Colorful - Accent 1"/>
    <w:basedOn w:val="a2"/>
    <w:uiPriority w:val="99"/>
    <w:qFormat/>
    <w:tblPr>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0" w:themeColor="accent1" w:themeShade="94"/>
      </w:rPr>
      <w:tblPr/>
      <w:tcPr>
        <w:tcBorders>
          <w:bottom w:val="single" w:sz="4" w:space="0" w:color="4F81BD" w:themeColor="accent1"/>
        </w:tcBorders>
      </w:tcPr>
    </w:tblStylePr>
    <w:tblStylePr w:type="lastRow">
      <w:rPr>
        <w:b/>
        <w:color w:val="2A4A70" w:themeColor="accent1" w:themeShade="94"/>
      </w:rPr>
      <w:tblPr/>
      <w:tcPr>
        <w:tcBorders>
          <w:top w:val="single" w:sz="4" w:space="0" w:color="4F81BD" w:themeColor="accent1"/>
        </w:tcBorders>
      </w:tcPr>
    </w:tblStylePr>
    <w:tblStylePr w:type="firstCol">
      <w:rPr>
        <w:b/>
        <w:color w:val="2A4A70" w:themeColor="accent1" w:themeShade="94"/>
      </w:rPr>
    </w:tblStylePr>
    <w:tblStylePr w:type="lastCol">
      <w:rPr>
        <w:b/>
        <w:color w:val="2A4A70" w:themeColor="accent1" w:themeShade="94"/>
      </w:rPr>
    </w:tblStylePr>
    <w:tblStylePr w:type="band1Vert">
      <w:tblPr/>
      <w:tcPr>
        <w:shd w:val="clear" w:color="D2DFEE" w:themeColor="accent1" w:themeTint="40" w:fill="auto"/>
      </w:tcPr>
    </w:tblStylePr>
    <w:tblStylePr w:type="band1Horz">
      <w:rPr>
        <w:rFonts w:ascii="Arial" w:hAnsi="Arial"/>
        <w:color w:val="2A4A70" w:themeColor="accent1" w:themeShade="94"/>
        <w:sz w:val="22"/>
      </w:rPr>
      <w:tblPr/>
      <w:tcPr>
        <w:shd w:val="clear" w:color="D2DFEE" w:themeColor="accent1" w:themeTint="40" w:fill="auto"/>
      </w:tcPr>
    </w:tblStylePr>
    <w:tblStylePr w:type="band2Horz">
      <w:rPr>
        <w:rFonts w:ascii="Arial" w:hAnsi="Arial"/>
        <w:color w:val="2A4A70" w:themeColor="accent1" w:themeShade="94"/>
        <w:sz w:val="22"/>
      </w:rPr>
    </w:tblStylePr>
  </w:style>
  <w:style w:type="table" w:customStyle="1" w:styleId="ListTable6Colorful-Accent2">
    <w:name w:val="List Table 6 Colorful - Accent 2"/>
    <w:basedOn w:val="a2"/>
    <w:uiPriority w:val="99"/>
    <w:qFormat/>
    <w:tblPr>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A9796" w:themeColor="accent2" w:themeTint="96"/>
      </w:rPr>
      <w:tblPr/>
      <w:tcPr>
        <w:tcBorders>
          <w:bottom w:val="single" w:sz="4" w:space="0" w:color="D99695" w:themeColor="accent2" w:themeTint="97"/>
        </w:tcBorders>
      </w:tcPr>
    </w:tblStylePr>
    <w:tblStylePr w:type="lastRow">
      <w:rPr>
        <w:b/>
        <w:color w:val="DA9796" w:themeColor="accent2" w:themeTint="96"/>
      </w:rPr>
      <w:tblPr/>
      <w:tcPr>
        <w:tcBorders>
          <w:top w:val="single" w:sz="4" w:space="0" w:color="D99695" w:themeColor="accent2" w:themeTint="97"/>
        </w:tcBorders>
      </w:tcPr>
    </w:tblStylePr>
    <w:tblStylePr w:type="firstCol">
      <w:rPr>
        <w:b/>
        <w:color w:val="DA9796" w:themeColor="accent2" w:themeTint="96"/>
      </w:rPr>
    </w:tblStylePr>
    <w:tblStylePr w:type="lastCol">
      <w:rPr>
        <w:b/>
        <w:color w:val="DA9796" w:themeColor="accent2" w:themeTint="96"/>
      </w:rPr>
    </w:tblStylePr>
    <w:tblStylePr w:type="band1Vert">
      <w:tblPr/>
      <w:tcPr>
        <w:shd w:val="clear" w:color="EFD2D2" w:themeColor="accent2" w:themeTint="40" w:fill="auto"/>
      </w:tcPr>
    </w:tblStylePr>
    <w:tblStylePr w:type="band1Horz">
      <w:rPr>
        <w:rFonts w:ascii="Arial" w:hAnsi="Arial"/>
        <w:color w:val="DA9796" w:themeColor="accent2" w:themeTint="96"/>
        <w:sz w:val="22"/>
      </w:rPr>
      <w:tblPr/>
      <w:tcPr>
        <w:shd w:val="clear" w:color="EFD2D2" w:themeColor="accent2" w:themeTint="40" w:fill="auto"/>
      </w:tcPr>
    </w:tblStylePr>
    <w:tblStylePr w:type="band2Horz">
      <w:rPr>
        <w:rFonts w:ascii="Arial" w:hAnsi="Arial"/>
        <w:color w:val="DA9796" w:themeColor="accent2" w:themeTint="96"/>
        <w:sz w:val="22"/>
      </w:rPr>
    </w:tblStylePr>
  </w:style>
  <w:style w:type="table" w:customStyle="1" w:styleId="ListTable6Colorful-Accent3">
    <w:name w:val="List Table 6 Colorful - Accent 3"/>
    <w:basedOn w:val="a2"/>
    <w:uiPriority w:val="99"/>
    <w:qFormat/>
    <w:tblPr>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2D69B" w:themeColor="accent3" w:themeTint="99"/>
      </w:rPr>
      <w:tblPr/>
      <w:tcPr>
        <w:tcBorders>
          <w:bottom w:val="single" w:sz="4" w:space="0" w:color="C3D69B" w:themeColor="accent3" w:themeTint="98"/>
        </w:tcBorders>
      </w:tcPr>
    </w:tblStylePr>
    <w:tblStylePr w:type="lastRow">
      <w:rPr>
        <w:b/>
        <w:color w:val="C2D69B" w:themeColor="accent3" w:themeTint="99"/>
      </w:rPr>
      <w:tblPr/>
      <w:tcPr>
        <w:tcBorders>
          <w:top w:val="single" w:sz="4" w:space="0" w:color="C3D69B" w:themeColor="accent3" w:themeTint="98"/>
        </w:tcBorders>
      </w:tcPr>
    </w:tblStylePr>
    <w:tblStylePr w:type="firstCol">
      <w:rPr>
        <w:b/>
        <w:color w:val="C2D69B" w:themeColor="accent3" w:themeTint="99"/>
      </w:rPr>
    </w:tblStylePr>
    <w:tblStylePr w:type="lastCol">
      <w:rPr>
        <w:b/>
        <w:color w:val="C2D69B" w:themeColor="accent3" w:themeTint="99"/>
      </w:rPr>
    </w:tblStylePr>
    <w:tblStylePr w:type="band1Vert">
      <w:tblPr/>
      <w:tcPr>
        <w:shd w:val="clear" w:color="E5EED5" w:themeColor="accent3" w:themeTint="40" w:fill="auto"/>
      </w:tcPr>
    </w:tblStylePr>
    <w:tblStylePr w:type="band1Horz">
      <w:rPr>
        <w:rFonts w:ascii="Arial" w:hAnsi="Arial"/>
        <w:color w:val="C2D69B" w:themeColor="accent3" w:themeTint="99"/>
        <w:sz w:val="22"/>
      </w:rPr>
      <w:tblPr/>
      <w:tcPr>
        <w:shd w:val="clear" w:color="E5EED5" w:themeColor="accent3" w:themeTint="40" w:fill="auto"/>
      </w:tcPr>
    </w:tblStylePr>
    <w:tblStylePr w:type="band2Horz">
      <w:rPr>
        <w:rFonts w:ascii="Arial" w:hAnsi="Arial"/>
        <w:color w:val="C2D69B" w:themeColor="accent3" w:themeTint="99"/>
        <w:sz w:val="22"/>
      </w:rPr>
    </w:tblStylePr>
  </w:style>
  <w:style w:type="table" w:customStyle="1" w:styleId="ListTable6Colorful-Accent4">
    <w:name w:val="List Table 6 Colorful - Accent 4"/>
    <w:basedOn w:val="a2"/>
    <w:uiPriority w:val="99"/>
    <w:tblPr>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7" w:themeColor="accent4" w:themeTint="99"/>
      </w:rPr>
      <w:tblPr/>
      <w:tcPr>
        <w:tcBorders>
          <w:bottom w:val="single" w:sz="4" w:space="0" w:color="B2A1C6" w:themeColor="accent4" w:themeTint="9A"/>
        </w:tcBorders>
      </w:tcPr>
    </w:tblStylePr>
    <w:tblStylePr w:type="lastRow">
      <w:rPr>
        <w:b/>
        <w:color w:val="B2A1C7" w:themeColor="accent4" w:themeTint="99"/>
      </w:rPr>
      <w:tblPr/>
      <w:tcPr>
        <w:tcBorders>
          <w:top w:val="single" w:sz="4" w:space="0" w:color="B2A1C6" w:themeColor="accent4" w:themeTint="9A"/>
        </w:tcBorders>
      </w:tcPr>
    </w:tblStylePr>
    <w:tblStylePr w:type="firstCol">
      <w:rPr>
        <w:b/>
        <w:color w:val="B2A1C7" w:themeColor="accent4" w:themeTint="99"/>
      </w:rPr>
    </w:tblStylePr>
    <w:tblStylePr w:type="lastCol">
      <w:rPr>
        <w:b/>
        <w:color w:val="B2A1C7" w:themeColor="accent4" w:themeTint="99"/>
      </w:rPr>
    </w:tblStylePr>
    <w:tblStylePr w:type="band1Vert">
      <w:tblPr/>
      <w:tcPr>
        <w:shd w:val="clear" w:color="DFD8E7" w:themeColor="accent4" w:themeTint="40" w:fill="auto"/>
      </w:tcPr>
    </w:tblStylePr>
    <w:tblStylePr w:type="band1Horz">
      <w:rPr>
        <w:rFonts w:ascii="Arial" w:hAnsi="Arial"/>
        <w:color w:val="B2A1C7" w:themeColor="accent4" w:themeTint="99"/>
        <w:sz w:val="22"/>
      </w:rPr>
      <w:tblPr/>
      <w:tcPr>
        <w:shd w:val="clear" w:color="DFD8E7" w:themeColor="accent4" w:themeTint="40" w:fill="auto"/>
      </w:tcPr>
    </w:tblStylePr>
    <w:tblStylePr w:type="band2Horz">
      <w:rPr>
        <w:rFonts w:ascii="Arial" w:hAnsi="Arial"/>
        <w:color w:val="B2A1C7" w:themeColor="accent4" w:themeTint="99"/>
        <w:sz w:val="22"/>
      </w:rPr>
    </w:tblStylePr>
  </w:style>
  <w:style w:type="table" w:customStyle="1" w:styleId="ListTable6Colorful-Accent5">
    <w:name w:val="List Table 6 Colorful - Accent 5"/>
    <w:basedOn w:val="a2"/>
    <w:uiPriority w:val="99"/>
    <w:tblPr>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DDC" w:themeColor="accent5" w:themeTint="99"/>
      </w:rPr>
      <w:tblPr/>
      <w:tcPr>
        <w:tcBorders>
          <w:bottom w:val="single" w:sz="4" w:space="0" w:color="92CCDC" w:themeColor="accent5" w:themeTint="9A"/>
        </w:tcBorders>
      </w:tcPr>
    </w:tblStylePr>
    <w:tblStylePr w:type="lastRow">
      <w:rPr>
        <w:b/>
        <w:color w:val="92CDDC" w:themeColor="accent5" w:themeTint="99"/>
      </w:rPr>
      <w:tblPr/>
      <w:tcPr>
        <w:tcBorders>
          <w:top w:val="single" w:sz="4" w:space="0" w:color="92CCDC" w:themeColor="accent5" w:themeTint="9A"/>
        </w:tcBorders>
      </w:tcPr>
    </w:tblStylePr>
    <w:tblStylePr w:type="firstCol">
      <w:rPr>
        <w:b/>
        <w:color w:val="92CDDC" w:themeColor="accent5" w:themeTint="99"/>
      </w:rPr>
    </w:tblStylePr>
    <w:tblStylePr w:type="lastCol">
      <w:rPr>
        <w:b/>
        <w:color w:val="92CDDC" w:themeColor="accent5" w:themeTint="99"/>
      </w:rPr>
    </w:tblStylePr>
    <w:tblStylePr w:type="band1Vert">
      <w:tblPr/>
      <w:tcPr>
        <w:shd w:val="clear" w:color="D1EAF0" w:themeColor="accent5" w:themeTint="40" w:fill="auto"/>
      </w:tcPr>
    </w:tblStylePr>
    <w:tblStylePr w:type="band1Horz">
      <w:rPr>
        <w:rFonts w:ascii="Arial" w:hAnsi="Arial"/>
        <w:color w:val="92CDDC" w:themeColor="accent5" w:themeTint="99"/>
        <w:sz w:val="22"/>
      </w:rPr>
      <w:tblPr/>
      <w:tcPr>
        <w:shd w:val="clear" w:color="D1EAF0" w:themeColor="accent5" w:themeTint="40" w:fill="auto"/>
      </w:tcPr>
    </w:tblStylePr>
    <w:tblStylePr w:type="band2Horz">
      <w:rPr>
        <w:rFonts w:ascii="Arial" w:hAnsi="Arial"/>
        <w:color w:val="92CDDC" w:themeColor="accent5" w:themeTint="99"/>
        <w:sz w:val="22"/>
      </w:rPr>
    </w:tblStylePr>
  </w:style>
  <w:style w:type="table" w:customStyle="1" w:styleId="ListTable6Colorful-Accent6">
    <w:name w:val="List Table 6 Colorful - Accent 6"/>
    <w:basedOn w:val="a2"/>
    <w:uiPriority w:val="99"/>
    <w:tblPr>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BF8F" w:themeColor="accent6" w:themeTint="99"/>
      </w:rPr>
      <w:tblPr/>
      <w:tcPr>
        <w:tcBorders>
          <w:bottom w:val="single" w:sz="4" w:space="0" w:color="FAC090" w:themeColor="accent6" w:themeTint="98"/>
        </w:tcBorders>
      </w:tcPr>
    </w:tblStylePr>
    <w:tblStylePr w:type="lastRow">
      <w:rPr>
        <w:b/>
        <w:color w:val="FABF8F" w:themeColor="accent6" w:themeTint="99"/>
      </w:rPr>
      <w:tblPr/>
      <w:tcPr>
        <w:tcBorders>
          <w:top w:val="single" w:sz="4" w:space="0" w:color="FAC090" w:themeColor="accent6" w:themeTint="98"/>
        </w:tcBorders>
      </w:tcPr>
    </w:tblStylePr>
    <w:tblStylePr w:type="firstCol">
      <w:rPr>
        <w:b/>
        <w:color w:val="FABF8F" w:themeColor="accent6" w:themeTint="99"/>
      </w:rPr>
    </w:tblStylePr>
    <w:tblStylePr w:type="lastCol">
      <w:rPr>
        <w:b/>
        <w:color w:val="FABF8F" w:themeColor="accent6" w:themeTint="99"/>
      </w:rPr>
    </w:tblStylePr>
    <w:tblStylePr w:type="band1Vert">
      <w:tblPr/>
      <w:tcPr>
        <w:shd w:val="clear" w:color="FDE4D0" w:themeColor="accent6" w:themeTint="40" w:fill="auto"/>
      </w:tcPr>
    </w:tblStylePr>
    <w:tblStylePr w:type="band1Horz">
      <w:rPr>
        <w:rFonts w:ascii="Arial" w:hAnsi="Arial"/>
        <w:color w:val="FABF8F" w:themeColor="accent6" w:themeTint="99"/>
        <w:sz w:val="22"/>
      </w:rPr>
      <w:tblPr/>
      <w:tcPr>
        <w:shd w:val="clear" w:color="FDE4D0" w:themeColor="accent6" w:themeTint="40" w:fill="auto"/>
      </w:tcPr>
    </w:tblStylePr>
    <w:tblStylePr w:type="band2Horz">
      <w:rPr>
        <w:rFonts w:ascii="Arial" w:hAnsi="Arial"/>
        <w:color w:val="FABF8F" w:themeColor="accent6" w:themeTint="99"/>
        <w:sz w:val="22"/>
      </w:rPr>
    </w:tblStylePr>
  </w:style>
  <w:style w:type="table" w:customStyle="1" w:styleId="ListTable7Colorful">
    <w:name w:val="List Table 7 Colorful"/>
    <w:basedOn w:val="a2"/>
    <w:uiPriority w:val="99"/>
    <w:tblPr>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auto"/>
      </w:tcPr>
    </w:tblStylePr>
    <w:tblStylePr w:type="lastRow">
      <w:rPr>
        <w:rFonts w:ascii="Arial" w:hAnsi="Arial"/>
        <w:i/>
        <w:color w:val="7F7F7F" w:themeColor="text1" w:themeTint="80"/>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7F7F7F" w:themeColor="text1" w:themeTint="80"/>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auto"/>
      </w:tcPr>
    </w:tblStylePr>
    <w:tblStylePr w:type="band1Horz">
      <w:rPr>
        <w:rFonts w:ascii="Arial" w:hAnsi="Arial"/>
        <w:color w:val="7F7F7F" w:themeColor="text1" w:themeTint="80"/>
        <w:sz w:val="22"/>
      </w:rPr>
      <w:tblPr/>
      <w:tcPr>
        <w:shd w:val="clear" w:color="BFBFBF" w:themeColor="text1" w:themeTint="40" w:fill="auto"/>
      </w:tcPr>
    </w:tblStylePr>
    <w:tblStylePr w:type="band2Horz">
      <w:rPr>
        <w:rFonts w:ascii="Arial" w:hAnsi="Arial"/>
        <w:color w:val="7F7F7F" w:themeColor="text1" w:themeTint="80"/>
        <w:sz w:val="22"/>
      </w:rPr>
    </w:tblStylePr>
  </w:style>
  <w:style w:type="table" w:customStyle="1" w:styleId="ListTable7Colorful-Accent1">
    <w:name w:val="List Table 7 Colorful - Accent 1"/>
    <w:basedOn w:val="a2"/>
    <w:uiPriority w:val="99"/>
    <w:tblPr>
      <w:tblInd w:w="0" w:type="dxa"/>
      <w:tblBorders>
        <w:right w:val="single" w:sz="4" w:space="0" w:color="4F81BD" w:themeColor="accent1"/>
      </w:tblBorders>
      <w:tblCellMar>
        <w:top w:w="0" w:type="dxa"/>
        <w:left w:w="108" w:type="dxa"/>
        <w:bottom w:w="0" w:type="dxa"/>
        <w:right w:w="108" w:type="dxa"/>
      </w:tblCellMar>
    </w:tblPr>
    <w:tblStylePr w:type="firstRow">
      <w:rPr>
        <w:rFonts w:ascii="Arial" w:hAnsi="Arial"/>
        <w:i/>
        <w:color w:val="2A4A70" w:themeColor="accent1" w:themeShade="94"/>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auto"/>
      </w:tcPr>
    </w:tblStylePr>
    <w:tblStylePr w:type="lastRow">
      <w:rPr>
        <w:rFonts w:ascii="Arial" w:hAnsi="Arial"/>
        <w:i/>
        <w:color w:val="2A4A70" w:themeColor="accent1" w:themeShade="94"/>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2A4A70" w:themeColor="accent1" w:themeShade="94"/>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0" w:themeColor="accent1" w:themeShade="94"/>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auto"/>
      </w:tcPr>
    </w:tblStylePr>
    <w:tblStylePr w:type="band1Horz">
      <w:rPr>
        <w:rFonts w:ascii="Arial" w:hAnsi="Arial"/>
        <w:color w:val="2A4A70" w:themeColor="accent1" w:themeShade="94"/>
        <w:sz w:val="22"/>
      </w:rPr>
      <w:tblPr/>
      <w:tcPr>
        <w:shd w:val="clear" w:color="D2DFEE" w:themeColor="accent1" w:themeTint="40" w:fill="auto"/>
      </w:tcPr>
    </w:tblStylePr>
    <w:tblStylePr w:type="band2Horz">
      <w:rPr>
        <w:rFonts w:ascii="Arial" w:hAnsi="Arial"/>
        <w:color w:val="2A4A70" w:themeColor="accent1" w:themeShade="94"/>
        <w:sz w:val="22"/>
      </w:rPr>
    </w:tblStylePr>
  </w:style>
  <w:style w:type="table" w:customStyle="1" w:styleId="ListTable7Colorful-Accent2">
    <w:name w:val="List Table 7 Colorful - Accent 2"/>
    <w:basedOn w:val="a2"/>
    <w:uiPriority w:val="99"/>
    <w:tblPr>
      <w:tblInd w:w="0" w:type="dxa"/>
      <w:tblBorders>
        <w:right w:val="single" w:sz="4" w:space="0" w:color="D99695" w:themeColor="accent2" w:themeTint="97"/>
      </w:tblBorders>
      <w:tblCellMar>
        <w:top w:w="0" w:type="dxa"/>
        <w:left w:w="108" w:type="dxa"/>
        <w:bottom w:w="0" w:type="dxa"/>
        <w:right w:w="108" w:type="dxa"/>
      </w:tblCellMar>
    </w:tblPr>
    <w:tblStylePr w:type="firstRow">
      <w:rPr>
        <w:rFonts w:ascii="Arial" w:hAnsi="Arial"/>
        <w:i/>
        <w:color w:val="DA9796" w:themeColor="accent2" w:themeTint="96"/>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auto"/>
      </w:tcPr>
    </w:tblStylePr>
    <w:tblStylePr w:type="lastRow">
      <w:rPr>
        <w:rFonts w:ascii="Arial" w:hAnsi="Arial"/>
        <w:i/>
        <w:color w:val="DA9796" w:themeColor="accent2" w:themeTint="96"/>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DA9796" w:themeColor="accent2" w:themeTint="96"/>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A9796" w:themeColor="accent2" w:themeTint="96"/>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auto"/>
      </w:tcPr>
    </w:tblStylePr>
    <w:tblStylePr w:type="band1Horz">
      <w:rPr>
        <w:rFonts w:ascii="Arial" w:hAnsi="Arial"/>
        <w:color w:val="DA9796" w:themeColor="accent2" w:themeTint="96"/>
        <w:sz w:val="22"/>
      </w:rPr>
      <w:tblPr/>
      <w:tcPr>
        <w:shd w:val="clear" w:color="EFD2D2" w:themeColor="accent2" w:themeTint="40" w:fill="auto"/>
      </w:tcPr>
    </w:tblStylePr>
    <w:tblStylePr w:type="band2Horz">
      <w:rPr>
        <w:rFonts w:ascii="Arial" w:hAnsi="Arial"/>
        <w:color w:val="DA9796" w:themeColor="accent2" w:themeTint="96"/>
        <w:sz w:val="22"/>
      </w:rPr>
    </w:tblStylePr>
  </w:style>
  <w:style w:type="table" w:customStyle="1" w:styleId="ListTable7Colorful-Accent3">
    <w:name w:val="List Table 7 Colorful - Accent 3"/>
    <w:basedOn w:val="a2"/>
    <w:uiPriority w:val="99"/>
    <w:tblPr>
      <w:tblInd w:w="0" w:type="dxa"/>
      <w:tblBorders>
        <w:right w:val="single" w:sz="4" w:space="0" w:color="C3D69B" w:themeColor="accent3" w:themeTint="98"/>
      </w:tblBorders>
      <w:tblCellMar>
        <w:top w:w="0" w:type="dxa"/>
        <w:left w:w="108" w:type="dxa"/>
        <w:bottom w:w="0" w:type="dxa"/>
        <w:right w:w="108" w:type="dxa"/>
      </w:tblCellMar>
    </w:tblPr>
    <w:tblStylePr w:type="firstRow">
      <w:rPr>
        <w:rFonts w:ascii="Arial" w:hAnsi="Arial"/>
        <w:i/>
        <w:color w:val="C2D69B" w:themeColor="accent3" w:themeTint="99"/>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auto"/>
      </w:tcPr>
    </w:tblStylePr>
    <w:tblStylePr w:type="lastRow">
      <w:rPr>
        <w:rFonts w:ascii="Arial" w:hAnsi="Arial"/>
        <w:i/>
        <w:color w:val="C2D69B" w:themeColor="accent3" w:themeTint="99"/>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C2D69B" w:themeColor="accent3" w:themeTint="99"/>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2D69B" w:themeColor="accent3" w:themeTint="99"/>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auto"/>
      </w:tcPr>
    </w:tblStylePr>
    <w:tblStylePr w:type="band1Horz">
      <w:rPr>
        <w:rFonts w:ascii="Arial" w:hAnsi="Arial"/>
        <w:color w:val="C2D69B" w:themeColor="accent3" w:themeTint="99"/>
        <w:sz w:val="22"/>
      </w:rPr>
      <w:tblPr/>
      <w:tcPr>
        <w:shd w:val="clear" w:color="E5EED5" w:themeColor="accent3" w:themeTint="40" w:fill="auto"/>
      </w:tcPr>
    </w:tblStylePr>
    <w:tblStylePr w:type="band2Horz">
      <w:rPr>
        <w:rFonts w:ascii="Arial" w:hAnsi="Arial"/>
        <w:color w:val="C2D69B" w:themeColor="accent3" w:themeTint="99"/>
        <w:sz w:val="22"/>
      </w:rPr>
    </w:tblStylePr>
  </w:style>
  <w:style w:type="table" w:customStyle="1" w:styleId="ListTable7Colorful-Accent4">
    <w:name w:val="List Table 7 Colorful - Accent 4"/>
    <w:basedOn w:val="a2"/>
    <w:uiPriority w:val="99"/>
    <w:tblPr>
      <w:tblInd w:w="0" w:type="dxa"/>
      <w:tblBorders>
        <w:right w:val="single" w:sz="4" w:space="0" w:color="B2A1C6" w:themeColor="accent4" w:themeTint="9A"/>
      </w:tblBorders>
      <w:tblCellMar>
        <w:top w:w="0" w:type="dxa"/>
        <w:left w:w="108" w:type="dxa"/>
        <w:bottom w:w="0" w:type="dxa"/>
        <w:right w:w="108" w:type="dxa"/>
      </w:tblCellMar>
    </w:tblPr>
    <w:tblStylePr w:type="firstRow">
      <w:rPr>
        <w:rFonts w:ascii="Arial" w:hAnsi="Arial"/>
        <w:i/>
        <w:color w:val="B2A1C7" w:themeColor="accent4" w:themeTint="99"/>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auto"/>
      </w:tcPr>
    </w:tblStylePr>
    <w:tblStylePr w:type="lastRow">
      <w:rPr>
        <w:rFonts w:ascii="Arial" w:hAnsi="Arial"/>
        <w:i/>
        <w:color w:val="B2A1C7" w:themeColor="accent4" w:themeTint="99"/>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B2A1C7" w:themeColor="accent4" w:themeTint="99"/>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7" w:themeColor="accent4" w:themeTint="99"/>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auto"/>
      </w:tcPr>
    </w:tblStylePr>
    <w:tblStylePr w:type="band1Horz">
      <w:rPr>
        <w:rFonts w:ascii="Arial" w:hAnsi="Arial"/>
        <w:color w:val="B2A1C7" w:themeColor="accent4" w:themeTint="99"/>
        <w:sz w:val="22"/>
      </w:rPr>
      <w:tblPr/>
      <w:tcPr>
        <w:shd w:val="clear" w:color="DFD8E7" w:themeColor="accent4" w:themeTint="40" w:fill="auto"/>
      </w:tcPr>
    </w:tblStylePr>
    <w:tblStylePr w:type="band2Horz">
      <w:rPr>
        <w:rFonts w:ascii="Arial" w:hAnsi="Arial"/>
        <w:color w:val="B2A1C7" w:themeColor="accent4" w:themeTint="99"/>
        <w:sz w:val="22"/>
      </w:rPr>
    </w:tblStylePr>
  </w:style>
  <w:style w:type="table" w:customStyle="1" w:styleId="ListTable7Colorful-Accent5">
    <w:name w:val="List Table 7 Colorful - Accent 5"/>
    <w:basedOn w:val="a2"/>
    <w:uiPriority w:val="99"/>
    <w:tblPr>
      <w:tblInd w:w="0" w:type="dxa"/>
      <w:tblBorders>
        <w:right w:val="single" w:sz="4" w:space="0" w:color="92CCDC" w:themeColor="accent5" w:themeTint="9A"/>
      </w:tblBorders>
      <w:tblCellMar>
        <w:top w:w="0" w:type="dxa"/>
        <w:left w:w="108" w:type="dxa"/>
        <w:bottom w:w="0" w:type="dxa"/>
        <w:right w:w="108" w:type="dxa"/>
      </w:tblCellMar>
    </w:tblPr>
    <w:tblStylePr w:type="firstRow">
      <w:rPr>
        <w:rFonts w:ascii="Arial" w:hAnsi="Arial"/>
        <w:i/>
        <w:color w:val="92CDDC" w:themeColor="accent5" w:themeTint="99"/>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auto"/>
      </w:tcPr>
    </w:tblStylePr>
    <w:tblStylePr w:type="lastRow">
      <w:rPr>
        <w:rFonts w:ascii="Arial" w:hAnsi="Arial"/>
        <w:i/>
        <w:color w:val="92CDDC" w:themeColor="accent5" w:themeTint="99"/>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92CDDC" w:themeColor="accent5" w:themeTint="99"/>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DDC" w:themeColor="accent5" w:themeTint="99"/>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auto"/>
      </w:tcPr>
    </w:tblStylePr>
    <w:tblStylePr w:type="band1Horz">
      <w:rPr>
        <w:rFonts w:ascii="Arial" w:hAnsi="Arial"/>
        <w:color w:val="92CDDC" w:themeColor="accent5" w:themeTint="99"/>
        <w:sz w:val="22"/>
      </w:rPr>
      <w:tblPr/>
      <w:tcPr>
        <w:shd w:val="clear" w:color="D1EAF0" w:themeColor="accent5" w:themeTint="40" w:fill="auto"/>
      </w:tcPr>
    </w:tblStylePr>
    <w:tblStylePr w:type="band2Horz">
      <w:rPr>
        <w:rFonts w:ascii="Arial" w:hAnsi="Arial"/>
        <w:color w:val="92CDDC" w:themeColor="accent5" w:themeTint="99"/>
        <w:sz w:val="22"/>
      </w:rPr>
    </w:tblStylePr>
  </w:style>
  <w:style w:type="table" w:customStyle="1" w:styleId="ListTable7Colorful-Accent6">
    <w:name w:val="List Table 7 Colorful - Accent 6"/>
    <w:basedOn w:val="a2"/>
    <w:uiPriority w:val="99"/>
    <w:tblPr>
      <w:tblInd w:w="0" w:type="dxa"/>
      <w:tblBorders>
        <w:right w:val="single" w:sz="4" w:space="0" w:color="FAC090" w:themeColor="accent6" w:themeTint="98"/>
      </w:tblBorders>
      <w:tblCellMar>
        <w:top w:w="0" w:type="dxa"/>
        <w:left w:w="108" w:type="dxa"/>
        <w:bottom w:w="0" w:type="dxa"/>
        <w:right w:w="108" w:type="dxa"/>
      </w:tblCellMar>
    </w:tblPr>
    <w:tblStylePr w:type="firstRow">
      <w:rPr>
        <w:rFonts w:ascii="Arial" w:hAnsi="Arial"/>
        <w:i/>
        <w:color w:val="FABF8F" w:themeColor="accent6" w:themeTint="99"/>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auto"/>
      </w:tcPr>
    </w:tblStylePr>
    <w:tblStylePr w:type="lastRow">
      <w:rPr>
        <w:rFonts w:ascii="Arial" w:hAnsi="Arial"/>
        <w:i/>
        <w:color w:val="FABF8F" w:themeColor="accent6" w:themeTint="99"/>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auto"/>
      </w:tcPr>
    </w:tblStylePr>
    <w:tblStylePr w:type="firstCol">
      <w:pPr>
        <w:jc w:val="right"/>
      </w:pPr>
      <w:rPr>
        <w:rFonts w:ascii="Arial" w:hAnsi="Arial"/>
        <w:i/>
        <w:color w:val="FABF8F" w:themeColor="accent6" w:themeTint="99"/>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BF8F" w:themeColor="accent6" w:themeTint="99"/>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auto"/>
      </w:tcPr>
    </w:tblStylePr>
    <w:tblStylePr w:type="band1Horz">
      <w:rPr>
        <w:rFonts w:ascii="Arial" w:hAnsi="Arial"/>
        <w:color w:val="FABF8F" w:themeColor="accent6" w:themeTint="99"/>
        <w:sz w:val="22"/>
      </w:rPr>
      <w:tblPr/>
      <w:tcPr>
        <w:shd w:val="clear" w:color="FDE4D0" w:themeColor="accent6" w:themeTint="40" w:fill="auto"/>
      </w:tcPr>
    </w:tblStylePr>
    <w:tblStylePr w:type="band2Horz">
      <w:rPr>
        <w:rFonts w:ascii="Arial" w:hAnsi="Arial"/>
        <w:color w:val="FABF8F" w:themeColor="accent6" w:themeTint="99"/>
        <w:sz w:val="22"/>
      </w:rPr>
    </w:tblStylePr>
  </w:style>
  <w:style w:type="table" w:customStyle="1" w:styleId="Lined-Accent">
    <w:name w:val="Lined - Accent"/>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table" w:customStyle="1" w:styleId="Lined-Accent1">
    <w:name w:val="Lined - Accent 1"/>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5D8AC2" w:themeColor="accent1" w:themeTint="EA" w:fill="auto"/>
      </w:tcPr>
    </w:tblStylePr>
    <w:tblStylePr w:type="lastRow">
      <w:rPr>
        <w:rFonts w:ascii="Arial" w:hAnsi="Arial"/>
        <w:color w:val="F2F2F2"/>
        <w:sz w:val="22"/>
      </w:rPr>
      <w:tblPr/>
      <w:tcPr>
        <w:shd w:val="clear" w:color="5D8AC2" w:themeColor="accent1" w:themeTint="EA" w:fill="auto"/>
      </w:tcPr>
    </w:tblStylePr>
    <w:tblStylePr w:type="firstCol">
      <w:rPr>
        <w:rFonts w:ascii="Arial" w:hAnsi="Arial"/>
        <w:color w:val="F2F2F2"/>
        <w:sz w:val="22"/>
      </w:rPr>
      <w:tblPr/>
      <w:tcPr>
        <w:shd w:val="clear" w:color="5D8AC2" w:themeColor="accent1" w:themeTint="EA" w:fill="auto"/>
      </w:tcPr>
    </w:tblStylePr>
    <w:tblStylePr w:type="lastCol">
      <w:rPr>
        <w:rFonts w:ascii="Arial" w:hAnsi="Arial"/>
        <w:color w:val="F2F2F2"/>
        <w:sz w:val="22"/>
      </w:rPr>
      <w:tblPr/>
      <w:tcPr>
        <w:shd w:val="clear" w:color="5D8AC2" w:themeColor="accent1" w:themeTint="EA" w:fill="auto"/>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auto"/>
      </w:tcPr>
    </w:tblStylePr>
  </w:style>
  <w:style w:type="table" w:customStyle="1" w:styleId="Lined-Accent2">
    <w:name w:val="Lined - Accent 2"/>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D99695" w:themeColor="accent2" w:themeTint="97" w:fill="auto"/>
      </w:tcPr>
    </w:tblStylePr>
    <w:tblStylePr w:type="lastRow">
      <w:rPr>
        <w:rFonts w:ascii="Arial" w:hAnsi="Arial"/>
        <w:color w:val="F2F2F2"/>
        <w:sz w:val="22"/>
      </w:rPr>
      <w:tblPr/>
      <w:tcPr>
        <w:shd w:val="clear" w:color="D99695" w:themeColor="accent2" w:themeTint="97" w:fill="auto"/>
      </w:tcPr>
    </w:tblStylePr>
    <w:tblStylePr w:type="firstCol">
      <w:rPr>
        <w:rFonts w:ascii="Arial" w:hAnsi="Arial"/>
        <w:color w:val="F2F2F2"/>
        <w:sz w:val="22"/>
      </w:rPr>
      <w:tblPr/>
      <w:tcPr>
        <w:shd w:val="clear" w:color="D99695" w:themeColor="accent2" w:themeTint="97" w:fill="auto"/>
      </w:tcPr>
    </w:tblStylePr>
    <w:tblStylePr w:type="lastCol">
      <w:rPr>
        <w:rFonts w:ascii="Arial" w:hAnsi="Arial"/>
        <w:color w:val="F2F2F2"/>
        <w:sz w:val="22"/>
      </w:rPr>
      <w:tblPr/>
      <w:tcPr>
        <w:shd w:val="clear" w:color="D99695" w:themeColor="accent2" w:themeTint="97" w:fill="auto"/>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auto"/>
      </w:tcPr>
    </w:tblStylePr>
  </w:style>
  <w:style w:type="table" w:customStyle="1" w:styleId="Lined-Accent3">
    <w:name w:val="Lined - Accent 3"/>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9ABB59" w:themeColor="accent3" w:themeTint="FE" w:fill="auto"/>
      </w:tcPr>
    </w:tblStylePr>
    <w:tblStylePr w:type="lastRow">
      <w:rPr>
        <w:rFonts w:ascii="Arial" w:hAnsi="Arial"/>
        <w:color w:val="F2F2F2"/>
        <w:sz w:val="22"/>
      </w:rPr>
      <w:tblPr/>
      <w:tcPr>
        <w:shd w:val="clear" w:color="9ABB59" w:themeColor="accent3" w:themeTint="FE" w:fill="auto"/>
      </w:tcPr>
    </w:tblStylePr>
    <w:tblStylePr w:type="firstCol">
      <w:rPr>
        <w:rFonts w:ascii="Arial" w:hAnsi="Arial"/>
        <w:color w:val="F2F2F2"/>
        <w:sz w:val="22"/>
      </w:rPr>
      <w:tblPr/>
      <w:tcPr>
        <w:shd w:val="clear" w:color="9ABB59" w:themeColor="accent3" w:themeTint="FE" w:fill="auto"/>
      </w:tcPr>
    </w:tblStylePr>
    <w:tblStylePr w:type="lastCol">
      <w:rPr>
        <w:rFonts w:ascii="Arial" w:hAnsi="Arial"/>
        <w:color w:val="F2F2F2"/>
        <w:sz w:val="22"/>
      </w:rPr>
      <w:tblPr/>
      <w:tcPr>
        <w:shd w:val="clear" w:color="9ABB59" w:themeColor="accent3" w:themeTint="FE" w:fill="auto"/>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auto"/>
      </w:tcPr>
    </w:tblStylePr>
  </w:style>
  <w:style w:type="table" w:customStyle="1" w:styleId="Lined-Accent4">
    <w:name w:val="Lined - Accent 4"/>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B2A1C6" w:themeColor="accent4" w:themeTint="9A" w:fill="auto"/>
      </w:tcPr>
    </w:tblStylePr>
    <w:tblStylePr w:type="lastRow">
      <w:rPr>
        <w:rFonts w:ascii="Arial" w:hAnsi="Arial"/>
        <w:color w:val="F2F2F2"/>
        <w:sz w:val="22"/>
      </w:rPr>
      <w:tblPr/>
      <w:tcPr>
        <w:shd w:val="clear" w:color="B2A1C6" w:themeColor="accent4" w:themeTint="9A" w:fill="auto"/>
      </w:tcPr>
    </w:tblStylePr>
    <w:tblStylePr w:type="firstCol">
      <w:rPr>
        <w:rFonts w:ascii="Arial" w:hAnsi="Arial"/>
        <w:color w:val="F2F2F2"/>
        <w:sz w:val="22"/>
      </w:rPr>
      <w:tblPr/>
      <w:tcPr>
        <w:shd w:val="clear" w:color="B2A1C6" w:themeColor="accent4" w:themeTint="9A" w:fill="auto"/>
      </w:tcPr>
    </w:tblStylePr>
    <w:tblStylePr w:type="lastCol">
      <w:rPr>
        <w:rFonts w:ascii="Arial" w:hAnsi="Arial"/>
        <w:color w:val="F2F2F2"/>
        <w:sz w:val="22"/>
      </w:rPr>
      <w:tbl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auto"/>
      </w:tcPr>
    </w:tblStylePr>
  </w:style>
  <w:style w:type="table" w:customStyle="1" w:styleId="Lined-Accent5">
    <w:name w:val="Lined - Accent 5"/>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4BACC6" w:themeColor="accent5" w:fill="auto"/>
      </w:tcPr>
    </w:tblStylePr>
    <w:tblStylePr w:type="lastRow">
      <w:rPr>
        <w:rFonts w:ascii="Arial" w:hAnsi="Arial"/>
        <w:color w:val="F2F2F2"/>
        <w:sz w:val="22"/>
      </w:rPr>
      <w:tblPr/>
      <w:tcPr>
        <w:shd w:val="clear" w:color="4BACC6" w:themeColor="accent5" w:fill="auto"/>
      </w:tcPr>
    </w:tblStylePr>
    <w:tblStylePr w:type="firstCol">
      <w:rPr>
        <w:rFonts w:ascii="Arial" w:hAnsi="Arial"/>
        <w:color w:val="F2F2F2"/>
        <w:sz w:val="22"/>
      </w:rPr>
      <w:tblPr/>
      <w:tcPr>
        <w:shd w:val="clear" w:color="4BACC6" w:themeColor="accent5" w:fill="auto"/>
      </w:tcPr>
    </w:tblStylePr>
    <w:tblStylePr w:type="lastCol">
      <w:rPr>
        <w:rFonts w:ascii="Arial" w:hAnsi="Arial"/>
        <w:color w:val="F2F2F2"/>
        <w:sz w:val="22"/>
      </w:rPr>
      <w:tbl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auto"/>
      </w:tcPr>
    </w:tblStylePr>
  </w:style>
  <w:style w:type="table" w:customStyle="1" w:styleId="Lined-Accent6">
    <w:name w:val="Lined - Accent 6"/>
    <w:basedOn w:val="a2"/>
    <w:uiPriority w:val="99"/>
    <w:rPr>
      <w:color w:val="404040"/>
      <w:sz w:val="24"/>
    </w:rPr>
    <w:tblPr>
      <w:tblInd w:w="0" w:type="dxa"/>
      <w:tblCellMar>
        <w:top w:w="0" w:type="dxa"/>
        <w:left w:w="108" w:type="dxa"/>
        <w:bottom w:w="0" w:type="dxa"/>
        <w:right w:w="108" w:type="dxa"/>
      </w:tblCellMar>
    </w:tblPr>
    <w:tblStylePr w:type="firstRow">
      <w:rPr>
        <w:rFonts w:ascii="Arial" w:hAnsi="Arial"/>
        <w:color w:val="F2F2F2"/>
        <w:sz w:val="22"/>
      </w:rPr>
      <w:tblPr/>
      <w:tcPr>
        <w:shd w:val="clear" w:color="F79646" w:themeColor="accent6" w:fill="auto"/>
      </w:tcPr>
    </w:tblStylePr>
    <w:tblStylePr w:type="lastRow">
      <w:rPr>
        <w:rFonts w:ascii="Arial" w:hAnsi="Arial"/>
        <w:color w:val="F2F2F2"/>
        <w:sz w:val="22"/>
      </w:rPr>
      <w:tblPr/>
      <w:tcPr>
        <w:shd w:val="clear" w:color="F79646" w:themeColor="accent6" w:fill="auto"/>
      </w:tcPr>
    </w:tblStylePr>
    <w:tblStylePr w:type="firstCol">
      <w:rPr>
        <w:rFonts w:ascii="Arial" w:hAnsi="Arial"/>
        <w:color w:val="F2F2F2"/>
        <w:sz w:val="22"/>
      </w:rPr>
      <w:tblPr/>
      <w:tcPr>
        <w:shd w:val="clear" w:color="F79646" w:themeColor="accent6" w:fill="auto"/>
      </w:tcPr>
    </w:tblStylePr>
    <w:tblStylePr w:type="lastCol">
      <w:rPr>
        <w:rFonts w:ascii="Arial" w:hAnsi="Arial"/>
        <w:color w:val="F2F2F2"/>
        <w:sz w:val="22"/>
      </w:rPr>
      <w:tbl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auto"/>
      </w:tcPr>
    </w:tblStylePr>
  </w:style>
  <w:style w:type="table" w:customStyle="1" w:styleId="BorderedLined-Accent">
    <w:name w:val="Bordered &amp; Lined - Accent"/>
    <w:basedOn w:val="a2"/>
    <w:uiPriority w:val="99"/>
    <w:rPr>
      <w:color w:val="404040"/>
      <w:sz w:val="24"/>
    </w:rPr>
    <w:tblPr>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auto"/>
      </w:tcPr>
    </w:tblStylePr>
    <w:tblStylePr w:type="lastRow">
      <w:rPr>
        <w:rFonts w:ascii="Arial" w:hAnsi="Arial"/>
        <w:color w:val="F2F2F2"/>
        <w:sz w:val="22"/>
      </w:rPr>
      <w:tblPr/>
      <w:tcPr>
        <w:shd w:val="clear" w:color="7F7F7F" w:themeColor="text1" w:themeTint="80" w:fill="auto"/>
      </w:tcPr>
    </w:tblStylePr>
    <w:tblStylePr w:type="firstCol">
      <w:rPr>
        <w:rFonts w:ascii="Arial" w:hAnsi="Arial"/>
        <w:color w:val="F2F2F2"/>
        <w:sz w:val="22"/>
      </w:rPr>
      <w:tblPr/>
      <w:tcPr>
        <w:shd w:val="clear" w:color="7F7F7F" w:themeColor="text1" w:themeTint="80" w:fill="auto"/>
      </w:tcPr>
    </w:tblStylePr>
    <w:tblStylePr w:type="lastCol">
      <w:rPr>
        <w:rFonts w:ascii="Arial" w:hAnsi="Arial"/>
        <w:color w:val="F2F2F2"/>
        <w:sz w:val="22"/>
      </w:rPr>
      <w:tblPr/>
      <w:tcPr>
        <w:shd w:val="clear" w:color="7F7F7F" w:themeColor="text1" w:themeTint="80" w:fill="auto"/>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auto"/>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auto"/>
      </w:tcPr>
    </w:tblStylePr>
  </w:style>
  <w:style w:type="table" w:customStyle="1" w:styleId="BorderedLined-Accent1">
    <w:name w:val="Bordered &amp; Lined - Accent 1"/>
    <w:basedOn w:val="a2"/>
    <w:uiPriority w:val="99"/>
    <w:rPr>
      <w:color w:val="404040"/>
      <w:sz w:val="24"/>
    </w:rPr>
    <w:tblPr>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5D8AC2" w:themeColor="accent1" w:themeTint="EA" w:fill="auto"/>
      </w:tcPr>
    </w:tblStylePr>
    <w:tblStylePr w:type="lastRow">
      <w:rPr>
        <w:rFonts w:ascii="Arial" w:hAnsi="Arial"/>
        <w:color w:val="F2F2F2"/>
        <w:sz w:val="22"/>
      </w:rPr>
      <w:tblPr/>
      <w:tcPr>
        <w:shd w:val="clear" w:color="5D8AC2" w:themeColor="accent1" w:themeTint="EA" w:fill="auto"/>
      </w:tcPr>
    </w:tblStylePr>
    <w:tblStylePr w:type="firstCol">
      <w:rPr>
        <w:rFonts w:ascii="Arial" w:hAnsi="Arial"/>
        <w:color w:val="F2F2F2"/>
        <w:sz w:val="22"/>
      </w:rPr>
      <w:tblPr/>
      <w:tcPr>
        <w:shd w:val="clear" w:color="5D8AC2" w:themeColor="accent1" w:themeTint="EA" w:fill="auto"/>
      </w:tcPr>
    </w:tblStylePr>
    <w:tblStylePr w:type="lastCol">
      <w:rPr>
        <w:rFonts w:ascii="Arial" w:hAnsi="Arial"/>
        <w:color w:val="F2F2F2"/>
        <w:sz w:val="22"/>
      </w:rPr>
      <w:tblPr/>
      <w:tcPr>
        <w:shd w:val="clear" w:color="5D8AC2" w:themeColor="accent1" w:themeTint="EA" w:fill="auto"/>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auto"/>
      </w:tcPr>
    </w:tblStylePr>
  </w:style>
  <w:style w:type="table" w:customStyle="1" w:styleId="BorderedLined-Accent2">
    <w:name w:val="Bordered &amp; Lined - Accent 2"/>
    <w:basedOn w:val="a2"/>
    <w:uiPriority w:val="99"/>
    <w:rPr>
      <w:color w:val="404040"/>
      <w:sz w:val="24"/>
    </w:rPr>
    <w:tblPr>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D99695" w:themeColor="accent2" w:themeTint="97" w:fill="auto"/>
      </w:tcPr>
    </w:tblStylePr>
    <w:tblStylePr w:type="lastRow">
      <w:rPr>
        <w:rFonts w:ascii="Arial" w:hAnsi="Arial"/>
        <w:color w:val="F2F2F2"/>
        <w:sz w:val="22"/>
      </w:rPr>
      <w:tblPr/>
      <w:tcPr>
        <w:shd w:val="clear" w:color="D99695" w:themeColor="accent2" w:themeTint="97" w:fill="auto"/>
      </w:tcPr>
    </w:tblStylePr>
    <w:tblStylePr w:type="firstCol">
      <w:rPr>
        <w:rFonts w:ascii="Arial" w:hAnsi="Arial"/>
        <w:color w:val="F2F2F2"/>
        <w:sz w:val="22"/>
      </w:rPr>
      <w:tblPr/>
      <w:tcPr>
        <w:shd w:val="clear" w:color="D99695" w:themeColor="accent2" w:themeTint="97" w:fill="auto"/>
      </w:tcPr>
    </w:tblStylePr>
    <w:tblStylePr w:type="lastCol">
      <w:rPr>
        <w:rFonts w:ascii="Arial" w:hAnsi="Arial"/>
        <w:color w:val="F2F2F2"/>
        <w:sz w:val="22"/>
      </w:rPr>
      <w:tblPr/>
      <w:tcPr>
        <w:shd w:val="clear" w:color="D99695" w:themeColor="accent2" w:themeTint="97" w:fill="auto"/>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auto"/>
      </w:tcPr>
    </w:tblStylePr>
  </w:style>
  <w:style w:type="table" w:customStyle="1" w:styleId="BorderedLined-Accent3">
    <w:name w:val="Bordered &amp; Lined - Accent 3"/>
    <w:basedOn w:val="a2"/>
    <w:uiPriority w:val="99"/>
    <w:rPr>
      <w:color w:val="404040"/>
      <w:sz w:val="24"/>
    </w:rPr>
    <w:tblPr>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9ABB59" w:themeColor="accent3" w:themeTint="FE" w:fill="auto"/>
      </w:tcPr>
    </w:tblStylePr>
    <w:tblStylePr w:type="lastRow">
      <w:rPr>
        <w:rFonts w:ascii="Arial" w:hAnsi="Arial"/>
        <w:color w:val="F2F2F2"/>
        <w:sz w:val="22"/>
      </w:rPr>
      <w:tblPr/>
      <w:tcPr>
        <w:shd w:val="clear" w:color="9ABB59" w:themeColor="accent3" w:themeTint="FE" w:fill="auto"/>
      </w:tcPr>
    </w:tblStylePr>
    <w:tblStylePr w:type="firstCol">
      <w:rPr>
        <w:rFonts w:ascii="Arial" w:hAnsi="Arial"/>
        <w:color w:val="F2F2F2"/>
        <w:sz w:val="22"/>
      </w:rPr>
      <w:tblPr/>
      <w:tcPr>
        <w:shd w:val="clear" w:color="9ABB59" w:themeColor="accent3" w:themeTint="FE" w:fill="auto"/>
      </w:tcPr>
    </w:tblStylePr>
    <w:tblStylePr w:type="lastCol">
      <w:rPr>
        <w:rFonts w:ascii="Arial" w:hAnsi="Arial"/>
        <w:color w:val="F2F2F2"/>
        <w:sz w:val="22"/>
      </w:rPr>
      <w:tblPr/>
      <w:tcPr>
        <w:shd w:val="clear" w:color="9ABB59" w:themeColor="accent3" w:themeTint="FE" w:fill="auto"/>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auto"/>
      </w:tcPr>
    </w:tblStylePr>
  </w:style>
  <w:style w:type="table" w:customStyle="1" w:styleId="BorderedLined-Accent4">
    <w:name w:val="Bordered &amp; Lined - Accent 4"/>
    <w:basedOn w:val="a2"/>
    <w:uiPriority w:val="99"/>
    <w:rPr>
      <w:color w:val="404040"/>
      <w:sz w:val="24"/>
    </w:rPr>
    <w:tblPr>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B2A1C6" w:themeColor="accent4" w:themeTint="9A" w:fill="auto"/>
      </w:tcPr>
    </w:tblStylePr>
    <w:tblStylePr w:type="lastRow">
      <w:rPr>
        <w:rFonts w:ascii="Arial" w:hAnsi="Arial"/>
        <w:color w:val="F2F2F2"/>
        <w:sz w:val="22"/>
      </w:rPr>
      <w:tblPr/>
      <w:tcPr>
        <w:shd w:val="clear" w:color="B2A1C6" w:themeColor="accent4" w:themeTint="9A" w:fill="auto"/>
      </w:tcPr>
    </w:tblStylePr>
    <w:tblStylePr w:type="firstCol">
      <w:rPr>
        <w:rFonts w:ascii="Arial" w:hAnsi="Arial"/>
        <w:color w:val="F2F2F2"/>
        <w:sz w:val="22"/>
      </w:rPr>
      <w:tblPr/>
      <w:tcPr>
        <w:shd w:val="clear" w:color="B2A1C6" w:themeColor="accent4" w:themeTint="9A" w:fill="auto"/>
      </w:tcPr>
    </w:tblStylePr>
    <w:tblStylePr w:type="lastCol">
      <w:rPr>
        <w:rFonts w:ascii="Arial" w:hAnsi="Arial"/>
        <w:color w:val="F2F2F2"/>
        <w:sz w:val="22"/>
      </w:rPr>
      <w:tbl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auto"/>
      </w:tcPr>
    </w:tblStylePr>
  </w:style>
  <w:style w:type="table" w:customStyle="1" w:styleId="BorderedLined-Accent5">
    <w:name w:val="Bordered &amp; Lined - Accent 5"/>
    <w:basedOn w:val="a2"/>
    <w:uiPriority w:val="99"/>
    <w:rPr>
      <w:color w:val="404040"/>
      <w:sz w:val="24"/>
    </w:rPr>
    <w:tblPr>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4BACC6" w:themeColor="accent5" w:fill="auto"/>
      </w:tcPr>
    </w:tblStylePr>
    <w:tblStylePr w:type="lastRow">
      <w:rPr>
        <w:rFonts w:ascii="Arial" w:hAnsi="Arial"/>
        <w:color w:val="F2F2F2"/>
        <w:sz w:val="22"/>
      </w:rPr>
      <w:tblPr/>
      <w:tcPr>
        <w:shd w:val="clear" w:color="4BACC6" w:themeColor="accent5" w:fill="auto"/>
      </w:tcPr>
    </w:tblStylePr>
    <w:tblStylePr w:type="firstCol">
      <w:rPr>
        <w:rFonts w:ascii="Arial" w:hAnsi="Arial"/>
        <w:color w:val="F2F2F2"/>
        <w:sz w:val="22"/>
      </w:rPr>
      <w:tblPr/>
      <w:tcPr>
        <w:shd w:val="clear" w:color="4BACC6" w:themeColor="accent5" w:fill="auto"/>
      </w:tcPr>
    </w:tblStylePr>
    <w:tblStylePr w:type="lastCol">
      <w:rPr>
        <w:rFonts w:ascii="Arial" w:hAnsi="Arial"/>
        <w:color w:val="F2F2F2"/>
        <w:sz w:val="22"/>
      </w:rPr>
      <w:tbl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auto"/>
      </w:tcPr>
    </w:tblStylePr>
  </w:style>
  <w:style w:type="table" w:customStyle="1" w:styleId="BorderedLined-Accent6">
    <w:name w:val="Bordered &amp; Lined - Accent 6"/>
    <w:basedOn w:val="a2"/>
    <w:uiPriority w:val="99"/>
    <w:rPr>
      <w:color w:val="404040"/>
      <w:sz w:val="24"/>
    </w:rPr>
    <w:tblPr>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79646" w:themeColor="accent6" w:fill="auto"/>
      </w:tcPr>
    </w:tblStylePr>
    <w:tblStylePr w:type="lastRow">
      <w:rPr>
        <w:rFonts w:ascii="Arial" w:hAnsi="Arial"/>
        <w:color w:val="F2F2F2"/>
        <w:sz w:val="22"/>
      </w:rPr>
      <w:tblPr/>
      <w:tcPr>
        <w:shd w:val="clear" w:color="F79646" w:themeColor="accent6" w:fill="auto"/>
      </w:tcPr>
    </w:tblStylePr>
    <w:tblStylePr w:type="firstCol">
      <w:rPr>
        <w:rFonts w:ascii="Arial" w:hAnsi="Arial"/>
        <w:color w:val="F2F2F2"/>
        <w:sz w:val="22"/>
      </w:rPr>
      <w:tblPr/>
      <w:tcPr>
        <w:shd w:val="clear" w:color="F79646" w:themeColor="accent6" w:fill="auto"/>
      </w:tcPr>
    </w:tblStylePr>
    <w:tblStylePr w:type="lastCol">
      <w:rPr>
        <w:rFonts w:ascii="Arial" w:hAnsi="Arial"/>
        <w:color w:val="F2F2F2"/>
        <w:sz w:val="22"/>
      </w:rPr>
      <w:tbl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auto"/>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auto"/>
      </w:tcPr>
    </w:tblStylePr>
  </w:style>
  <w:style w:type="table" w:customStyle="1" w:styleId="Bordered">
    <w:name w:val="Bordered"/>
    <w:basedOn w:val="a2"/>
    <w:uiPriority w:val="99"/>
    <w:tblPr>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2"/>
    <w:uiPriority w:val="99"/>
    <w:tblPr>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2"/>
    <w:uiPriority w:val="99"/>
    <w:tblPr>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2"/>
    <w:uiPriority w:val="99"/>
    <w:tblPr>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2"/>
    <w:uiPriority w:val="99"/>
    <w:tblPr>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2"/>
    <w:uiPriority w:val="99"/>
    <w:tblPr>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2"/>
    <w:uiPriority w:val="99"/>
    <w:tblPr>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FootnoteTextChar">
    <w:name w:val="Footnote Text Char"/>
    <w:uiPriority w:val="99"/>
    <w:rPr>
      <w:sz w:val="21"/>
    </w:rPr>
  </w:style>
  <w:style w:type="character" w:customStyle="1" w:styleId="Char0">
    <w:name w:val="尾注文本 Char"/>
    <w:link w:val="a8"/>
    <w:uiPriority w:val="99"/>
    <w:rPr>
      <w:sz w:val="21"/>
    </w:rPr>
  </w:style>
  <w:style w:type="paragraph" w:customStyle="1" w:styleId="Compact">
    <w:name w:val="Compact"/>
    <w:basedOn w:val="a0"/>
    <w:qFormat/>
    <w:pPr>
      <w:spacing w:before="36" w:after="36"/>
    </w:pPr>
  </w:style>
  <w:style w:type="paragraph" w:customStyle="1" w:styleId="Author">
    <w:name w:val="Author"/>
    <w:next w:val="a0"/>
    <w:qFormat/>
    <w:pPr>
      <w:keepNext/>
      <w:keepLines/>
      <w:spacing w:after="200"/>
      <w:jc w:val="center"/>
    </w:pPr>
    <w:rPr>
      <w:rFonts w:eastAsiaTheme="minorHAnsi"/>
      <w:sz w:val="24"/>
      <w:szCs w:val="24"/>
      <w:lang w:eastAsia="en-US"/>
    </w:rPr>
  </w:style>
  <w:style w:type="paragraph" w:customStyle="1" w:styleId="Abstract">
    <w:name w:val="Abstract"/>
    <w:basedOn w:val="a"/>
    <w:next w:val="a0"/>
    <w:qFormat/>
    <w:pPr>
      <w:keepNext/>
      <w:keepLines/>
      <w:spacing w:before="300" w:after="300"/>
    </w:pPr>
    <w:rPr>
      <w:sz w:val="24"/>
      <w:szCs w:val="20"/>
    </w:rPr>
  </w:style>
  <w:style w:type="paragraph" w:customStyle="1" w:styleId="11">
    <w:name w:val="书目1"/>
    <w:basedOn w:val="a"/>
    <w:qFormat/>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4" w:space="0" w:color="000000"/>
        </w:tcBorders>
        <w:vAlign w:val="bottom"/>
      </w:tcPr>
    </w:tblStylePr>
  </w:style>
  <w:style w:type="paragraph" w:customStyle="1" w:styleId="DefinitionTerm">
    <w:name w:val="Definition Term"/>
    <w:basedOn w:val="a"/>
    <w:next w:val="Definition"/>
    <w:pPr>
      <w:keepNext/>
      <w:keepLines/>
      <w:spacing w:after="0"/>
    </w:pPr>
    <w:rPr>
      <w:b/>
      <w:sz w:val="24"/>
    </w:rPr>
  </w:style>
  <w:style w:type="paragraph" w:customStyle="1" w:styleId="Definition">
    <w:name w:val="Definition"/>
    <w:basedOn w:val="a"/>
  </w:style>
  <w:style w:type="paragraph" w:customStyle="1" w:styleId="TableCaption">
    <w:name w:val="Table Caption"/>
    <w:basedOn w:val="a5"/>
    <w:pPr>
      <w:keepNext/>
    </w:pPr>
  </w:style>
  <w:style w:type="paragraph" w:customStyle="1" w:styleId="ImageCaption">
    <w:name w:val="Image Caption"/>
    <w:basedOn w:val="a5"/>
  </w:style>
  <w:style w:type="paragraph" w:customStyle="1" w:styleId="Figure">
    <w:name w:val="Figure"/>
    <w:basedOn w:val="a"/>
  </w:style>
  <w:style w:type="paragraph" w:customStyle="1" w:styleId="CaptionedFigure">
    <w:name w:val="Captioned Figure"/>
    <w:basedOn w:val="Figure"/>
    <w:pPr>
      <w:keepNext/>
    </w:pPr>
  </w:style>
  <w:style w:type="character" w:customStyle="1" w:styleId="VerbatimChar">
    <w:name w:val="Verbatim Char"/>
    <w:basedOn w:val="Char"/>
    <w:rPr>
      <w:rFonts w:ascii="Times New Roman" w:eastAsia="宋体" w:hAnsi="Times New Roman" w:cs="Nimbus Roman"/>
      <w:sz w:val="21"/>
    </w:rPr>
  </w:style>
  <w:style w:type="character" w:customStyle="1" w:styleId="SectionNumber">
    <w:name w:val="Section Number"/>
    <w:basedOn w:val="Char"/>
    <w:rPr>
      <w:rFonts w:ascii="Times New Roman" w:eastAsia="宋体" w:hAnsi="Times New Roman" w:cs="Nimbus Roman"/>
      <w:sz w:val="21"/>
    </w:rPr>
  </w:style>
  <w:style w:type="paragraph" w:customStyle="1" w:styleId="TOC1">
    <w:name w:val="TOC 标题1"/>
    <w:basedOn w:val="1"/>
    <w:next w:val="a0"/>
    <w:uiPriority w:val="39"/>
    <w:unhideWhenUsed/>
    <w:qFormat/>
    <w:pPr>
      <w:spacing w:before="240" w:line="259" w:lineRule="auto"/>
      <w:jc w:val="center"/>
      <w:outlineLvl w:val="9"/>
    </w:pPr>
    <w:rPr>
      <w:rFonts w:asciiTheme="majorHAnsi" w:eastAsiaTheme="majorEastAsia" w:hAnsiTheme="majorHAnsi" w:cstheme="majorBidi"/>
      <w:b w:val="0"/>
      <w:bCs w:val="0"/>
      <w:color w:val="000000"/>
      <w:sz w:val="24"/>
    </w:rPr>
  </w:style>
  <w:style w:type="paragraph" w:customStyle="1" w:styleId="SourceCode">
    <w:name w:val="Source Code"/>
    <w:pPr>
      <w:shd w:val="clear" w:color="auto" w:fill="EDEDED"/>
    </w:pPr>
    <w:rPr>
      <w:rFonts w:eastAsiaTheme="minorHAnsi"/>
    </w:rPr>
  </w:style>
  <w:style w:type="character" w:customStyle="1" w:styleId="KeywordTok">
    <w:name w:val="KeywordTok"/>
    <w:rPr>
      <w:b/>
      <w:color w:val="204A87"/>
      <w:sz w:val="21"/>
      <w:shd w:val="clear" w:color="auto" w:fill="EDEDED"/>
    </w:rPr>
  </w:style>
  <w:style w:type="character" w:customStyle="1" w:styleId="DataTypeTok">
    <w:name w:val="DataTypeTok"/>
    <w:rPr>
      <w:color w:val="204A87"/>
      <w:sz w:val="21"/>
      <w:shd w:val="clear" w:color="auto" w:fill="EDEDED"/>
    </w:rPr>
  </w:style>
  <w:style w:type="character" w:customStyle="1" w:styleId="DecValTok">
    <w:name w:val="DecValTok"/>
    <w:rPr>
      <w:color w:val="0000CF"/>
      <w:sz w:val="21"/>
      <w:shd w:val="clear" w:color="auto" w:fill="EDEDED"/>
    </w:rPr>
  </w:style>
  <w:style w:type="character" w:customStyle="1" w:styleId="BaseNTok">
    <w:name w:val="BaseNTok"/>
    <w:rPr>
      <w:color w:val="0000CF"/>
      <w:sz w:val="21"/>
      <w:shd w:val="clear" w:color="auto" w:fill="EDEDED"/>
    </w:rPr>
  </w:style>
  <w:style w:type="character" w:customStyle="1" w:styleId="FloatTok">
    <w:name w:val="FloatTok"/>
    <w:rPr>
      <w:color w:val="0000CF"/>
      <w:sz w:val="21"/>
      <w:shd w:val="clear" w:color="auto" w:fill="EDEDED"/>
    </w:rPr>
  </w:style>
  <w:style w:type="character" w:customStyle="1" w:styleId="ConstantTok">
    <w:name w:val="ConstantTok"/>
    <w:rPr>
      <w:color w:val="000000"/>
      <w:sz w:val="21"/>
      <w:shd w:val="clear" w:color="auto" w:fill="EDEDED"/>
    </w:rPr>
  </w:style>
  <w:style w:type="character" w:customStyle="1" w:styleId="CharTok">
    <w:name w:val="CharTok"/>
    <w:rPr>
      <w:color w:val="4E9A06"/>
      <w:sz w:val="21"/>
      <w:shd w:val="clear" w:color="auto" w:fill="EDEDED"/>
    </w:rPr>
  </w:style>
  <w:style w:type="character" w:customStyle="1" w:styleId="SpecialCharTok">
    <w:name w:val="SpecialCharTok"/>
    <w:rPr>
      <w:color w:val="000000"/>
      <w:sz w:val="21"/>
      <w:shd w:val="clear" w:color="auto" w:fill="EDEDED"/>
    </w:rPr>
  </w:style>
  <w:style w:type="character" w:customStyle="1" w:styleId="StringTok">
    <w:name w:val="StringTok"/>
    <w:rPr>
      <w:color w:val="4E9A06"/>
      <w:sz w:val="21"/>
      <w:shd w:val="clear" w:color="auto" w:fill="EDEDED"/>
    </w:rPr>
  </w:style>
  <w:style w:type="character" w:customStyle="1" w:styleId="VerbatimStringTok">
    <w:name w:val="VerbatimStringTok"/>
    <w:rPr>
      <w:color w:val="4E9A06"/>
      <w:sz w:val="21"/>
      <w:shd w:val="clear" w:color="auto" w:fill="EDEDED"/>
    </w:rPr>
  </w:style>
  <w:style w:type="character" w:customStyle="1" w:styleId="SpecialStringTok">
    <w:name w:val="SpecialStringTok"/>
    <w:rPr>
      <w:color w:val="4E9A06"/>
      <w:sz w:val="21"/>
      <w:shd w:val="clear" w:color="auto" w:fill="EDEDED"/>
    </w:rPr>
  </w:style>
  <w:style w:type="character" w:customStyle="1" w:styleId="ImportTok">
    <w:name w:val="ImportTok"/>
    <w:rPr>
      <w:sz w:val="21"/>
      <w:shd w:val="clear" w:color="auto" w:fill="EDEDED"/>
    </w:rPr>
  </w:style>
  <w:style w:type="character" w:customStyle="1" w:styleId="CommentTok">
    <w:name w:val="CommentTok"/>
    <w:rPr>
      <w:i/>
      <w:color w:val="8F5902"/>
      <w:sz w:val="21"/>
      <w:shd w:val="clear" w:color="auto" w:fill="EDEDED"/>
    </w:rPr>
  </w:style>
  <w:style w:type="character" w:customStyle="1" w:styleId="DocumentationTok">
    <w:name w:val="DocumentationTok"/>
    <w:rPr>
      <w:b/>
      <w:i/>
      <w:color w:val="8F5902"/>
      <w:sz w:val="21"/>
      <w:shd w:val="clear" w:color="auto" w:fill="EDEDED"/>
    </w:rPr>
  </w:style>
  <w:style w:type="character" w:customStyle="1" w:styleId="AnnotationTok">
    <w:name w:val="AnnotationTok"/>
    <w:rPr>
      <w:b/>
      <w:i/>
      <w:color w:val="8F5902"/>
      <w:sz w:val="21"/>
      <w:shd w:val="clear" w:color="auto" w:fill="EDEDED"/>
    </w:rPr>
  </w:style>
  <w:style w:type="character" w:customStyle="1" w:styleId="CommentVarTok">
    <w:name w:val="CommentVarTok"/>
    <w:rPr>
      <w:b/>
      <w:i/>
      <w:color w:val="8F5902"/>
      <w:sz w:val="21"/>
      <w:shd w:val="clear" w:color="auto" w:fill="EDEDED"/>
    </w:rPr>
  </w:style>
  <w:style w:type="character" w:customStyle="1" w:styleId="OtherTok">
    <w:name w:val="OtherTok"/>
    <w:rPr>
      <w:color w:val="8F5902"/>
      <w:sz w:val="21"/>
      <w:shd w:val="clear" w:color="auto" w:fill="EDEDED"/>
    </w:rPr>
  </w:style>
  <w:style w:type="character" w:customStyle="1" w:styleId="FunctionTok">
    <w:name w:val="FunctionTok"/>
    <w:rPr>
      <w:color w:val="000000"/>
      <w:sz w:val="21"/>
      <w:shd w:val="clear" w:color="auto" w:fill="EDEDED"/>
    </w:rPr>
  </w:style>
  <w:style w:type="character" w:customStyle="1" w:styleId="VariableTok">
    <w:name w:val="VariableTok"/>
    <w:rPr>
      <w:color w:val="000000"/>
      <w:sz w:val="21"/>
      <w:shd w:val="clear" w:color="auto" w:fill="EDEDED"/>
    </w:rPr>
  </w:style>
  <w:style w:type="character" w:customStyle="1" w:styleId="ControlFlowTok">
    <w:name w:val="ControlFlowTok"/>
    <w:rPr>
      <w:b/>
      <w:color w:val="204A87"/>
      <w:sz w:val="21"/>
      <w:shd w:val="clear" w:color="auto" w:fill="EDEDED"/>
    </w:rPr>
  </w:style>
  <w:style w:type="character" w:customStyle="1" w:styleId="OperatorTok">
    <w:name w:val="OperatorTok"/>
    <w:rPr>
      <w:b/>
      <w:color w:val="CE5C00"/>
      <w:sz w:val="21"/>
      <w:shd w:val="clear" w:color="auto" w:fill="EDEDED"/>
    </w:rPr>
  </w:style>
  <w:style w:type="character" w:customStyle="1" w:styleId="BuiltInTok">
    <w:name w:val="BuiltInTok"/>
    <w:rPr>
      <w:sz w:val="21"/>
      <w:shd w:val="clear" w:color="auto" w:fill="EDEDED"/>
    </w:rPr>
  </w:style>
  <w:style w:type="character" w:customStyle="1" w:styleId="ExtensionTok">
    <w:name w:val="ExtensionTok"/>
    <w:rPr>
      <w:sz w:val="21"/>
      <w:shd w:val="clear" w:color="auto" w:fill="EDEDED"/>
    </w:rPr>
  </w:style>
  <w:style w:type="character" w:customStyle="1" w:styleId="PreprocessorTok">
    <w:name w:val="PreprocessorTok"/>
    <w:rPr>
      <w:i/>
      <w:color w:val="8F5902"/>
      <w:sz w:val="21"/>
      <w:shd w:val="clear" w:color="auto" w:fill="EDEDED"/>
    </w:rPr>
  </w:style>
  <w:style w:type="character" w:customStyle="1" w:styleId="AttributeTok">
    <w:name w:val="AttributeTok"/>
    <w:rPr>
      <w:color w:val="C4A000"/>
      <w:sz w:val="21"/>
      <w:shd w:val="clear" w:color="auto" w:fill="EDEDED"/>
    </w:rPr>
  </w:style>
  <w:style w:type="character" w:customStyle="1" w:styleId="RegionMarkerTok">
    <w:name w:val="RegionMarkerTok"/>
    <w:rPr>
      <w:sz w:val="21"/>
      <w:shd w:val="clear" w:color="auto" w:fill="EDEDED"/>
    </w:rPr>
  </w:style>
  <w:style w:type="character" w:customStyle="1" w:styleId="InformationTok">
    <w:name w:val="InformationTok"/>
    <w:rPr>
      <w:b/>
      <w:i/>
      <w:color w:val="8F5902"/>
      <w:sz w:val="21"/>
      <w:shd w:val="clear" w:color="auto" w:fill="EDEDED"/>
    </w:rPr>
  </w:style>
  <w:style w:type="character" w:customStyle="1" w:styleId="WarningTok">
    <w:name w:val="WarningTok"/>
    <w:rPr>
      <w:b/>
      <w:i/>
      <w:color w:val="8F5902"/>
      <w:sz w:val="21"/>
      <w:shd w:val="clear" w:color="auto" w:fill="EDEDED"/>
    </w:rPr>
  </w:style>
  <w:style w:type="character" w:customStyle="1" w:styleId="AlertTok">
    <w:name w:val="AlertTok"/>
    <w:rPr>
      <w:color w:val="EF2929"/>
      <w:sz w:val="21"/>
      <w:shd w:val="clear" w:color="auto" w:fill="EDEDED"/>
    </w:rPr>
  </w:style>
  <w:style w:type="character" w:customStyle="1" w:styleId="ErrorTok">
    <w:name w:val="ErrorTok"/>
    <w:rPr>
      <w:b/>
      <w:color w:val="A40000"/>
      <w:sz w:val="21"/>
      <w:shd w:val="clear" w:color="auto" w:fill="EDEDED"/>
    </w:rPr>
  </w:style>
  <w:style w:type="character" w:customStyle="1" w:styleId="NormalTok">
    <w:name w:val="NormalTok"/>
    <w:rPr>
      <w:sz w:val="21"/>
      <w:shd w:val="clear" w:color="auto" w:fill="EDEDED"/>
    </w:rPr>
  </w:style>
  <w:style w:type="paragraph" w:customStyle="1" w:styleId="SourceCode1">
    <w:name w:val="Source Code1"/>
    <w:pPr>
      <w:shd w:val="clear" w:color="auto" w:fill="EDEDED"/>
    </w:pPr>
    <w:rPr>
      <w:rFonts w:eastAsiaTheme="minorHAnsi"/>
    </w:rPr>
  </w:style>
  <w:style w:type="character" w:customStyle="1" w:styleId="KeywordTok1">
    <w:name w:val="KeywordTok1"/>
    <w:rPr>
      <w:b/>
      <w:color w:val="204A87"/>
      <w:sz w:val="21"/>
      <w:shd w:val="clear" w:color="auto" w:fill="EDEDED"/>
    </w:rPr>
  </w:style>
  <w:style w:type="character" w:customStyle="1" w:styleId="DataTypeTok1">
    <w:name w:val="DataTypeTok1"/>
    <w:rPr>
      <w:color w:val="204A87"/>
      <w:sz w:val="21"/>
      <w:shd w:val="clear" w:color="auto" w:fill="EDEDED"/>
    </w:rPr>
  </w:style>
  <w:style w:type="character" w:customStyle="1" w:styleId="DecValTok1">
    <w:name w:val="DecValTok1"/>
    <w:rPr>
      <w:color w:val="0000CF"/>
      <w:sz w:val="21"/>
      <w:shd w:val="clear" w:color="auto" w:fill="EDEDED"/>
    </w:rPr>
  </w:style>
  <w:style w:type="character" w:customStyle="1" w:styleId="BaseNTok1">
    <w:name w:val="BaseNTok1"/>
    <w:rPr>
      <w:color w:val="0000CF"/>
      <w:sz w:val="21"/>
      <w:shd w:val="clear" w:color="auto" w:fill="EDEDED"/>
    </w:rPr>
  </w:style>
  <w:style w:type="character" w:customStyle="1" w:styleId="FloatTok1">
    <w:name w:val="FloatTok1"/>
    <w:rPr>
      <w:color w:val="0000CF"/>
      <w:sz w:val="21"/>
      <w:shd w:val="clear" w:color="auto" w:fill="EDEDED"/>
    </w:rPr>
  </w:style>
  <w:style w:type="character" w:customStyle="1" w:styleId="ConstantTok1">
    <w:name w:val="ConstantTok1"/>
    <w:rPr>
      <w:color w:val="000000"/>
      <w:sz w:val="21"/>
      <w:shd w:val="clear" w:color="auto" w:fill="EDEDED"/>
    </w:rPr>
  </w:style>
  <w:style w:type="character" w:customStyle="1" w:styleId="CharTok1">
    <w:name w:val="CharTok1"/>
    <w:rPr>
      <w:color w:val="4E9A06"/>
      <w:sz w:val="21"/>
      <w:shd w:val="clear" w:color="auto" w:fill="EDEDED"/>
    </w:rPr>
  </w:style>
  <w:style w:type="character" w:customStyle="1" w:styleId="SpecialCharTok1">
    <w:name w:val="SpecialCharTok1"/>
    <w:rPr>
      <w:color w:val="000000"/>
      <w:sz w:val="21"/>
      <w:shd w:val="clear" w:color="auto" w:fill="EDEDED"/>
    </w:rPr>
  </w:style>
  <w:style w:type="character" w:customStyle="1" w:styleId="StringTok1">
    <w:name w:val="StringTok1"/>
    <w:rPr>
      <w:color w:val="4E9A06"/>
      <w:sz w:val="21"/>
      <w:shd w:val="clear" w:color="auto" w:fill="EDEDED"/>
    </w:rPr>
  </w:style>
  <w:style w:type="character" w:customStyle="1" w:styleId="VerbatimStringTok1">
    <w:name w:val="VerbatimStringTok1"/>
    <w:rPr>
      <w:color w:val="4E9A06"/>
      <w:sz w:val="21"/>
      <w:shd w:val="clear" w:color="auto" w:fill="EDEDED"/>
    </w:rPr>
  </w:style>
  <w:style w:type="character" w:customStyle="1" w:styleId="SpecialStringTok1">
    <w:name w:val="SpecialStringTok1"/>
    <w:rPr>
      <w:color w:val="4E9A06"/>
      <w:sz w:val="21"/>
      <w:shd w:val="clear" w:color="auto" w:fill="EDEDED"/>
    </w:rPr>
  </w:style>
  <w:style w:type="character" w:customStyle="1" w:styleId="ImportTok1">
    <w:name w:val="ImportTok1"/>
    <w:rPr>
      <w:sz w:val="21"/>
      <w:shd w:val="clear" w:color="auto" w:fill="EDEDED"/>
    </w:rPr>
  </w:style>
  <w:style w:type="character" w:customStyle="1" w:styleId="CommentTok1">
    <w:name w:val="CommentTok1"/>
    <w:rPr>
      <w:i/>
      <w:color w:val="8F5902"/>
      <w:sz w:val="21"/>
      <w:shd w:val="clear" w:color="auto" w:fill="EDEDED"/>
    </w:rPr>
  </w:style>
  <w:style w:type="character" w:customStyle="1" w:styleId="DocumentationTok1">
    <w:name w:val="DocumentationTok1"/>
    <w:rPr>
      <w:b/>
      <w:i/>
      <w:color w:val="8F5902"/>
      <w:sz w:val="21"/>
      <w:shd w:val="clear" w:color="auto" w:fill="EDEDED"/>
    </w:rPr>
  </w:style>
  <w:style w:type="character" w:customStyle="1" w:styleId="AnnotationTok1">
    <w:name w:val="AnnotationTok1"/>
    <w:rPr>
      <w:b/>
      <w:i/>
      <w:color w:val="8F5902"/>
      <w:sz w:val="21"/>
      <w:shd w:val="clear" w:color="auto" w:fill="EDEDED"/>
    </w:rPr>
  </w:style>
  <w:style w:type="character" w:customStyle="1" w:styleId="CommentVarTok1">
    <w:name w:val="CommentVarTok1"/>
    <w:rPr>
      <w:b/>
      <w:i/>
      <w:color w:val="8F5902"/>
      <w:sz w:val="21"/>
      <w:shd w:val="clear" w:color="auto" w:fill="EDEDED"/>
    </w:rPr>
  </w:style>
  <w:style w:type="character" w:customStyle="1" w:styleId="OtherTok1">
    <w:name w:val="OtherTok1"/>
    <w:rPr>
      <w:color w:val="8F5902"/>
      <w:sz w:val="21"/>
      <w:shd w:val="clear" w:color="auto" w:fill="EDEDED"/>
    </w:rPr>
  </w:style>
  <w:style w:type="character" w:customStyle="1" w:styleId="FunctionTok1">
    <w:name w:val="FunctionTok1"/>
    <w:rPr>
      <w:color w:val="000000"/>
      <w:sz w:val="21"/>
      <w:shd w:val="clear" w:color="auto" w:fill="EDEDED"/>
    </w:rPr>
  </w:style>
  <w:style w:type="character" w:customStyle="1" w:styleId="VariableTok1">
    <w:name w:val="VariableTok1"/>
    <w:rPr>
      <w:color w:val="000000"/>
      <w:sz w:val="21"/>
      <w:shd w:val="clear" w:color="auto" w:fill="EDEDED"/>
    </w:rPr>
  </w:style>
  <w:style w:type="character" w:customStyle="1" w:styleId="ControlFlowTok1">
    <w:name w:val="ControlFlowTok1"/>
    <w:rPr>
      <w:b/>
      <w:color w:val="204A87"/>
      <w:sz w:val="21"/>
      <w:shd w:val="clear" w:color="auto" w:fill="EDEDED"/>
    </w:rPr>
  </w:style>
  <w:style w:type="character" w:customStyle="1" w:styleId="OperatorTok1">
    <w:name w:val="OperatorTok1"/>
    <w:rPr>
      <w:b/>
      <w:color w:val="CE5C00"/>
      <w:sz w:val="21"/>
      <w:shd w:val="clear" w:color="auto" w:fill="EDEDED"/>
    </w:rPr>
  </w:style>
  <w:style w:type="character" w:customStyle="1" w:styleId="BuiltInTok1">
    <w:name w:val="BuiltInTok1"/>
    <w:rPr>
      <w:sz w:val="21"/>
      <w:shd w:val="clear" w:color="auto" w:fill="EDEDED"/>
    </w:rPr>
  </w:style>
  <w:style w:type="character" w:customStyle="1" w:styleId="ExtensionTok1">
    <w:name w:val="ExtensionTok1"/>
    <w:rPr>
      <w:sz w:val="21"/>
      <w:shd w:val="clear" w:color="auto" w:fill="EDEDED"/>
    </w:rPr>
  </w:style>
  <w:style w:type="character" w:customStyle="1" w:styleId="PreprocessorTok1">
    <w:name w:val="PreprocessorTok1"/>
    <w:rPr>
      <w:i/>
      <w:color w:val="8F5902"/>
      <w:sz w:val="21"/>
      <w:shd w:val="clear" w:color="auto" w:fill="EDEDED"/>
    </w:rPr>
  </w:style>
  <w:style w:type="character" w:customStyle="1" w:styleId="AttributeTok1">
    <w:name w:val="AttributeTok1"/>
    <w:rPr>
      <w:color w:val="C4A000"/>
      <w:sz w:val="21"/>
      <w:shd w:val="clear" w:color="auto" w:fill="EDEDED"/>
    </w:rPr>
  </w:style>
  <w:style w:type="character" w:customStyle="1" w:styleId="RegionMarkerTok1">
    <w:name w:val="RegionMarkerTok1"/>
    <w:rPr>
      <w:sz w:val="21"/>
      <w:shd w:val="clear" w:color="auto" w:fill="EDEDED"/>
    </w:rPr>
  </w:style>
  <w:style w:type="character" w:customStyle="1" w:styleId="InformationTok1">
    <w:name w:val="InformationTok1"/>
    <w:rPr>
      <w:b/>
      <w:i/>
      <w:color w:val="8F5902"/>
      <w:sz w:val="21"/>
      <w:shd w:val="clear" w:color="auto" w:fill="EDEDED"/>
    </w:rPr>
  </w:style>
  <w:style w:type="character" w:customStyle="1" w:styleId="WarningTok1">
    <w:name w:val="WarningTok1"/>
    <w:rPr>
      <w:b/>
      <w:i/>
      <w:color w:val="8F5902"/>
      <w:sz w:val="21"/>
      <w:shd w:val="clear" w:color="auto" w:fill="EDEDED"/>
    </w:rPr>
  </w:style>
  <w:style w:type="character" w:customStyle="1" w:styleId="AlertTok1">
    <w:name w:val="AlertTok1"/>
    <w:rPr>
      <w:color w:val="EF2929"/>
      <w:sz w:val="21"/>
      <w:shd w:val="clear" w:color="auto" w:fill="EDEDED"/>
    </w:rPr>
  </w:style>
  <w:style w:type="character" w:customStyle="1" w:styleId="ErrorTok1">
    <w:name w:val="ErrorTok1"/>
    <w:rPr>
      <w:b/>
      <w:color w:val="A40000"/>
      <w:sz w:val="21"/>
      <w:shd w:val="clear" w:color="auto" w:fill="EDEDED"/>
    </w:rPr>
  </w:style>
  <w:style w:type="character" w:customStyle="1" w:styleId="NormalTok1">
    <w:name w:val="NormalTok1"/>
    <w:rPr>
      <w:sz w:val="21"/>
      <w:shd w:val="clear" w:color="auto" w:fill="EDEDED"/>
    </w:rPr>
  </w:style>
  <w:style w:type="paragraph" w:customStyle="1" w:styleId="SourceCode2">
    <w:name w:val="Source Code2"/>
    <w:pPr>
      <w:shd w:val="clear" w:color="auto" w:fill="F8F8F8"/>
    </w:pPr>
    <w:rPr>
      <w:rFonts w:eastAsiaTheme="minorHAnsi"/>
    </w:rPr>
  </w:style>
  <w:style w:type="character" w:customStyle="1" w:styleId="KeywordTok2">
    <w:name w:val="KeywordTok2"/>
    <w:rPr>
      <w:b/>
      <w:color w:val="204A87"/>
      <w:shd w:val="clear" w:color="auto" w:fill="F8F8F8"/>
    </w:rPr>
  </w:style>
  <w:style w:type="character" w:customStyle="1" w:styleId="DataTypeTok2">
    <w:name w:val="DataTypeTok2"/>
    <w:rPr>
      <w:color w:val="204A87"/>
      <w:shd w:val="clear" w:color="auto" w:fill="F8F8F8"/>
    </w:rPr>
  </w:style>
  <w:style w:type="character" w:customStyle="1" w:styleId="DecValTok2">
    <w:name w:val="DecValTok2"/>
    <w:rPr>
      <w:color w:val="0000CF"/>
      <w:shd w:val="clear" w:color="auto" w:fill="F8F8F8"/>
    </w:rPr>
  </w:style>
  <w:style w:type="character" w:customStyle="1" w:styleId="BaseNTok2">
    <w:name w:val="BaseNTok2"/>
    <w:rPr>
      <w:color w:val="0000CF"/>
      <w:shd w:val="clear" w:color="auto" w:fill="F8F8F8"/>
    </w:rPr>
  </w:style>
  <w:style w:type="character" w:customStyle="1" w:styleId="FloatTok2">
    <w:name w:val="FloatTok2"/>
    <w:rPr>
      <w:color w:val="0000CF"/>
      <w:shd w:val="clear" w:color="auto" w:fill="F8F8F8"/>
    </w:rPr>
  </w:style>
  <w:style w:type="character" w:customStyle="1" w:styleId="ConstantTok2">
    <w:name w:val="ConstantTok2"/>
    <w:rPr>
      <w:color w:val="000000"/>
      <w:shd w:val="clear" w:color="auto" w:fill="F8F8F8"/>
    </w:rPr>
  </w:style>
  <w:style w:type="character" w:customStyle="1" w:styleId="CharTok2">
    <w:name w:val="CharTok2"/>
    <w:rPr>
      <w:color w:val="4E9A06"/>
      <w:shd w:val="clear" w:color="auto" w:fill="F8F8F8"/>
    </w:rPr>
  </w:style>
  <w:style w:type="character" w:customStyle="1" w:styleId="SpecialCharTok2">
    <w:name w:val="SpecialCharTok2"/>
    <w:rPr>
      <w:color w:val="000000"/>
      <w:shd w:val="clear" w:color="auto" w:fill="F8F8F8"/>
    </w:rPr>
  </w:style>
  <w:style w:type="character" w:customStyle="1" w:styleId="StringTok2">
    <w:name w:val="StringTok2"/>
    <w:rPr>
      <w:color w:val="4E9A06"/>
      <w:shd w:val="clear" w:color="auto" w:fill="F8F8F8"/>
    </w:rPr>
  </w:style>
  <w:style w:type="character" w:customStyle="1" w:styleId="VerbatimStringTok2">
    <w:name w:val="VerbatimStringTok2"/>
    <w:rPr>
      <w:color w:val="4E9A06"/>
      <w:shd w:val="clear" w:color="auto" w:fill="F8F8F8"/>
    </w:rPr>
  </w:style>
  <w:style w:type="character" w:customStyle="1" w:styleId="SpecialStringTok2">
    <w:name w:val="SpecialStringTok2"/>
    <w:rPr>
      <w:color w:val="4E9A06"/>
      <w:shd w:val="clear" w:color="auto" w:fill="F8F8F8"/>
    </w:rPr>
  </w:style>
  <w:style w:type="character" w:customStyle="1" w:styleId="ImportTok2">
    <w:name w:val="ImportTok2"/>
    <w:rPr>
      <w:shd w:val="clear" w:color="auto" w:fill="F8F8F8"/>
    </w:rPr>
  </w:style>
  <w:style w:type="character" w:customStyle="1" w:styleId="CommentTok2">
    <w:name w:val="CommentTok2"/>
    <w:rPr>
      <w:i/>
      <w:color w:val="8F5902"/>
      <w:shd w:val="clear" w:color="auto" w:fill="F8F8F8"/>
    </w:rPr>
  </w:style>
  <w:style w:type="character" w:customStyle="1" w:styleId="DocumentationTok2">
    <w:name w:val="DocumentationTok2"/>
    <w:rPr>
      <w:b/>
      <w:i/>
      <w:color w:val="8F5902"/>
      <w:shd w:val="clear" w:color="auto" w:fill="F8F8F8"/>
    </w:rPr>
  </w:style>
  <w:style w:type="character" w:customStyle="1" w:styleId="AnnotationTok2">
    <w:name w:val="AnnotationTok2"/>
    <w:rPr>
      <w:b/>
      <w:i/>
      <w:color w:val="8F5902"/>
      <w:shd w:val="clear" w:color="auto" w:fill="F8F8F8"/>
    </w:rPr>
  </w:style>
  <w:style w:type="character" w:customStyle="1" w:styleId="CommentVarTok2">
    <w:name w:val="CommentVarTok2"/>
    <w:rPr>
      <w:b/>
      <w:i/>
      <w:color w:val="8F5902"/>
      <w:shd w:val="clear" w:color="auto" w:fill="F8F8F8"/>
    </w:rPr>
  </w:style>
  <w:style w:type="character" w:customStyle="1" w:styleId="OtherTok2">
    <w:name w:val="OtherTok2"/>
    <w:rPr>
      <w:color w:val="8F5902"/>
      <w:shd w:val="clear" w:color="auto" w:fill="F8F8F8"/>
    </w:rPr>
  </w:style>
  <w:style w:type="character" w:customStyle="1" w:styleId="FunctionTok2">
    <w:name w:val="FunctionTok2"/>
    <w:rPr>
      <w:color w:val="000000"/>
      <w:shd w:val="clear" w:color="auto" w:fill="F8F8F8"/>
    </w:rPr>
  </w:style>
  <w:style w:type="character" w:customStyle="1" w:styleId="VariableTok2">
    <w:name w:val="VariableTok2"/>
    <w:rPr>
      <w:color w:val="000000"/>
      <w:shd w:val="clear" w:color="auto" w:fill="F8F8F8"/>
    </w:rPr>
  </w:style>
  <w:style w:type="character" w:customStyle="1" w:styleId="ControlFlowTok2">
    <w:name w:val="ControlFlowTok2"/>
    <w:rPr>
      <w:b/>
      <w:color w:val="204A87"/>
      <w:shd w:val="clear" w:color="auto" w:fill="F8F8F8"/>
    </w:rPr>
  </w:style>
  <w:style w:type="character" w:customStyle="1" w:styleId="OperatorTok2">
    <w:name w:val="OperatorTok2"/>
    <w:rPr>
      <w:b/>
      <w:color w:val="CE5C00"/>
      <w:shd w:val="clear" w:color="auto" w:fill="F8F8F8"/>
    </w:rPr>
  </w:style>
  <w:style w:type="character" w:customStyle="1" w:styleId="BuiltInTok2">
    <w:name w:val="BuiltInTok2"/>
    <w:rPr>
      <w:shd w:val="clear" w:color="auto" w:fill="F8F8F8"/>
    </w:rPr>
  </w:style>
  <w:style w:type="character" w:customStyle="1" w:styleId="ExtensionTok2">
    <w:name w:val="ExtensionTok2"/>
    <w:rPr>
      <w:shd w:val="clear" w:color="auto" w:fill="F8F8F8"/>
    </w:rPr>
  </w:style>
  <w:style w:type="character" w:customStyle="1" w:styleId="PreprocessorTok2">
    <w:name w:val="PreprocessorTok2"/>
    <w:rPr>
      <w:i/>
      <w:color w:val="8F5902"/>
      <w:shd w:val="clear" w:color="auto" w:fill="F8F8F8"/>
    </w:rPr>
  </w:style>
  <w:style w:type="character" w:customStyle="1" w:styleId="AttributeTok2">
    <w:name w:val="AttributeTok2"/>
    <w:rPr>
      <w:color w:val="C4A000"/>
      <w:shd w:val="clear" w:color="auto" w:fill="F8F8F8"/>
    </w:rPr>
  </w:style>
  <w:style w:type="character" w:customStyle="1" w:styleId="RegionMarkerTok2">
    <w:name w:val="RegionMarkerTok2"/>
    <w:rPr>
      <w:shd w:val="clear" w:color="auto" w:fill="F8F8F8"/>
    </w:rPr>
  </w:style>
  <w:style w:type="character" w:customStyle="1" w:styleId="InformationTok2">
    <w:name w:val="InformationTok2"/>
    <w:rPr>
      <w:b/>
      <w:i/>
      <w:color w:val="8F5902"/>
      <w:shd w:val="clear" w:color="auto" w:fill="F8F8F8"/>
    </w:rPr>
  </w:style>
  <w:style w:type="character" w:customStyle="1" w:styleId="WarningTok2">
    <w:name w:val="WarningTok2"/>
    <w:rPr>
      <w:b/>
      <w:i/>
      <w:color w:val="8F5902"/>
      <w:shd w:val="clear" w:color="auto" w:fill="F8F8F8"/>
    </w:rPr>
  </w:style>
  <w:style w:type="character" w:customStyle="1" w:styleId="AlertTok2">
    <w:name w:val="AlertTok2"/>
    <w:rPr>
      <w:color w:val="EF2929"/>
      <w:shd w:val="clear" w:color="auto" w:fill="F8F8F8"/>
    </w:rPr>
  </w:style>
  <w:style w:type="character" w:customStyle="1" w:styleId="ErrorTok2">
    <w:name w:val="ErrorTok2"/>
    <w:rPr>
      <w:b/>
      <w:color w:val="A40000"/>
      <w:shd w:val="clear" w:color="auto" w:fill="F8F8F8"/>
    </w:rPr>
  </w:style>
  <w:style w:type="character" w:customStyle="1" w:styleId="NormalTok2">
    <w:name w:val="NormalTok2"/>
    <w:rPr>
      <w:shd w:val="clear" w:color="auto" w:fill="F8F8F8"/>
    </w:rPr>
  </w:style>
  <w:style w:type="paragraph" w:customStyle="1" w:styleId="FirstParagraph0">
    <w:name w:val="First Paragraph"/>
    <w:basedOn w:val="a0"/>
    <w:next w:val="a0"/>
    <w:qFormat/>
  </w:style>
  <w:style w:type="character" w:customStyle="1" w:styleId="BodyTextChar">
    <w:name w:val="Body Text Char"/>
    <w:qFormat/>
    <w:rPr>
      <w:rFonts w:ascii="Times New Roman" w:eastAsia="宋体" w:hAnsi="Times New Roman" w:cs="Nimbus Roman"/>
      <w:sz w:val="21"/>
    </w:rPr>
  </w:style>
  <w:style w:type="paragraph" w:customStyle="1" w:styleId="21">
    <w:name w:val="书目2"/>
    <w:basedOn w:val="a"/>
    <w:qFormat/>
  </w:style>
  <w:style w:type="character" w:styleId="af6">
    <w:name w:val="annotation reference"/>
    <w:basedOn w:val="a1"/>
    <w:uiPriority w:val="99"/>
    <w:semiHidden/>
    <w:unhideWhenUsed/>
    <w:rsid w:val="00CA0BDE"/>
    <w:rPr>
      <w:sz w:val="21"/>
      <w:szCs w:val="21"/>
    </w:rPr>
  </w:style>
  <w:style w:type="paragraph" w:styleId="af7">
    <w:name w:val="annotation text"/>
    <w:basedOn w:val="a"/>
    <w:link w:val="Char5"/>
    <w:uiPriority w:val="99"/>
    <w:semiHidden/>
    <w:unhideWhenUsed/>
    <w:rsid w:val="00CA0BDE"/>
  </w:style>
  <w:style w:type="character" w:customStyle="1" w:styleId="Char5">
    <w:name w:val="批注文字 Char"/>
    <w:basedOn w:val="a1"/>
    <w:link w:val="af7"/>
    <w:uiPriority w:val="99"/>
    <w:semiHidden/>
    <w:rsid w:val="00CA0BDE"/>
    <w:rPr>
      <w:rFonts w:ascii="Times New Roman" w:eastAsia="宋体" w:hAnsi="Times New Roman"/>
      <w:sz w:val="21"/>
      <w:szCs w:val="24"/>
      <w:lang w:eastAsia="en-US"/>
    </w:rPr>
  </w:style>
  <w:style w:type="paragraph" w:styleId="af8">
    <w:name w:val="annotation subject"/>
    <w:basedOn w:val="af7"/>
    <w:next w:val="af7"/>
    <w:link w:val="Char6"/>
    <w:uiPriority w:val="99"/>
    <w:semiHidden/>
    <w:unhideWhenUsed/>
    <w:rsid w:val="00CA0BDE"/>
    <w:rPr>
      <w:b/>
      <w:bCs/>
    </w:rPr>
  </w:style>
  <w:style w:type="character" w:customStyle="1" w:styleId="Char6">
    <w:name w:val="批注主题 Char"/>
    <w:basedOn w:val="Char5"/>
    <w:link w:val="af8"/>
    <w:uiPriority w:val="99"/>
    <w:semiHidden/>
    <w:rsid w:val="00CA0BDE"/>
    <w:rPr>
      <w:rFonts w:ascii="Times New Roman" w:eastAsia="宋体" w:hAnsi="Times New Roman"/>
      <w:b/>
      <w:bCs/>
      <w:sz w:val="21"/>
      <w:szCs w:val="24"/>
      <w:lang w:eastAsia="en-US"/>
    </w:rPr>
  </w:style>
  <w:style w:type="paragraph" w:styleId="af9">
    <w:name w:val="Balloon Text"/>
    <w:basedOn w:val="a"/>
    <w:link w:val="Char7"/>
    <w:uiPriority w:val="99"/>
    <w:semiHidden/>
    <w:unhideWhenUsed/>
    <w:rsid w:val="00CA0BDE"/>
    <w:pPr>
      <w:spacing w:after="0" w:line="240" w:lineRule="auto"/>
    </w:pPr>
    <w:rPr>
      <w:sz w:val="18"/>
      <w:szCs w:val="18"/>
    </w:rPr>
  </w:style>
  <w:style w:type="character" w:customStyle="1" w:styleId="Char7">
    <w:name w:val="批注框文本 Char"/>
    <w:basedOn w:val="a1"/>
    <w:link w:val="af9"/>
    <w:uiPriority w:val="99"/>
    <w:semiHidden/>
    <w:rsid w:val="00CA0BDE"/>
    <w:rPr>
      <w:rFonts w:ascii="Times New Roman" w:eastAsia="宋体" w:hAnsi="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pubchemdocs.ncbi.nlm.nih.gov/pug-rest" TargetMode="External"/><Relationship Id="rId117" Type="http://schemas.openxmlformats.org/officeDocument/2006/relationships/hyperlink" Target="https://bioconductor.org/packages/release/BiocViews.html" TargetMode="External"/><Relationship Id="rId21" Type="http://schemas.openxmlformats.org/officeDocument/2006/relationships/hyperlink" Target="https://gnps.ucsd.edu/ProteoSAFe/status.jsp?task=c65abe76cd9846c99f1ae47ddbd34927" TargetMode="External"/><Relationship Id="rId42" Type="http://schemas.openxmlformats.org/officeDocument/2006/relationships/image" Target="media/image15.png"/><Relationship Id="rId47" Type="http://schemas.openxmlformats.org/officeDocument/2006/relationships/image" Target="media/image19.png"/><Relationship Id="rId63" Type="http://schemas.openxmlformats.org/officeDocument/2006/relationships/hyperlink" Target="https://doi.org/10.1021/acs.analchem.1c02220" TargetMode="External"/><Relationship Id="rId68" Type="http://schemas.openxmlformats.org/officeDocument/2006/relationships/hyperlink" Target="https://doi.org/10.1186/s13321-017-0219-x" TargetMode="External"/><Relationship Id="rId84" Type="http://schemas.openxmlformats.org/officeDocument/2006/relationships/hyperlink" Target="https://doi.org/10.1186/s13040-017-0142-8" TargetMode="External"/><Relationship Id="rId89" Type="http://schemas.openxmlformats.org/officeDocument/2006/relationships/hyperlink" Target="https://doi.org/10.1007/978-3-319-16706-0_10" TargetMode="External"/><Relationship Id="rId112" Type="http://schemas.openxmlformats.org/officeDocument/2006/relationships/hyperlink" Target="https://doi.org/10.1016/j.phytochem.2012.07.007" TargetMode="External"/><Relationship Id="rId133" Type="http://schemas.openxmlformats.org/officeDocument/2006/relationships/hyperlink" Target="https://doi.org/10.1186/s13321-017-0219-x" TargetMode="External"/><Relationship Id="rId138" Type="http://schemas.openxmlformats.org/officeDocument/2006/relationships/hyperlink" Target="https://doi.org/10.1186/s13321-016-0115-9" TargetMode="External"/><Relationship Id="rId154" Type="http://schemas.openxmlformats.org/officeDocument/2006/relationships/hyperlink" Target="https://doi.org/10.1093/nar/gky310" TargetMode="External"/><Relationship Id="rId159" Type="http://schemas.openxmlformats.org/officeDocument/2006/relationships/hyperlink" Target="https://doi.org/10.1038/s41592-020-0933-6" TargetMode="External"/><Relationship Id="rId16" Type="http://schemas.openxmlformats.org/officeDocument/2006/relationships/hyperlink" Target="https://github.com/Cao-lab-zcmu/MCnebula2/blob/document/reference.pdf" TargetMode="External"/><Relationship Id="rId107" Type="http://schemas.openxmlformats.org/officeDocument/2006/relationships/hyperlink" Target="https://doi.org/10.1038/s41467-021-27244-1" TargetMode="External"/><Relationship Id="rId11" Type="http://schemas.openxmlformats.org/officeDocument/2006/relationships/hyperlink" Target="https://github.com/Cao-lab-zcmu/bash_and_vim" TargetMode="External"/><Relationship Id="rId32" Type="http://schemas.openxmlformats.org/officeDocument/2006/relationships/image" Target="media/image8.png"/><Relationship Id="rId37" Type="http://schemas.openxmlformats.org/officeDocument/2006/relationships/image" Target="media/image10.png"/><Relationship Id="rId53" Type="http://schemas.openxmlformats.org/officeDocument/2006/relationships/hyperlink" Target="https://doi.org/10.1093/nar/gky310" TargetMode="External"/><Relationship Id="rId58" Type="http://schemas.openxmlformats.org/officeDocument/2006/relationships/hyperlink" Target="https://doi.org/b58xrd" TargetMode="External"/><Relationship Id="rId74" Type="http://schemas.openxmlformats.org/officeDocument/2006/relationships/hyperlink" Target="https://doi.org/10.1038/75556" TargetMode="External"/><Relationship Id="rId79" Type="http://schemas.openxmlformats.org/officeDocument/2006/relationships/hyperlink" Target="https://doi.org/10.1039/c9em00321e" TargetMode="External"/><Relationship Id="rId102" Type="http://schemas.openxmlformats.org/officeDocument/2006/relationships/hyperlink" Target="https://doi.org/10.3390/ijms21124501" TargetMode="External"/><Relationship Id="rId123" Type="http://schemas.openxmlformats.org/officeDocument/2006/relationships/hyperlink" Target="https://doi.org/bxbwnj" TargetMode="External"/><Relationship Id="rId128" Type="http://schemas.openxmlformats.org/officeDocument/2006/relationships/hyperlink" Target="https://doi.org/10.1038/s41592-019-0344-8" TargetMode="External"/><Relationship Id="rId144" Type="http://schemas.openxmlformats.org/officeDocument/2006/relationships/hyperlink" Target="https://doi.org/10.1021/ac101825k" TargetMode="External"/><Relationship Id="rId149" Type="http://schemas.openxmlformats.org/officeDocument/2006/relationships/hyperlink" Target="https://doi.org/10.1101/2021.03.18.435634" TargetMode="External"/><Relationship Id="rId5" Type="http://schemas.openxmlformats.org/officeDocument/2006/relationships/webSettings" Target="webSettings.xml"/><Relationship Id="rId90" Type="http://schemas.openxmlformats.org/officeDocument/2006/relationships/hyperlink" Target="https://doi.org/10.1038/s42256-020-00234-6" TargetMode="External"/><Relationship Id="rId95" Type="http://schemas.openxmlformats.org/officeDocument/2006/relationships/hyperlink" Target="https://doi.org/10.1016/j.cell.2020.07.040" TargetMode="External"/><Relationship Id="rId160" Type="http://schemas.openxmlformats.org/officeDocument/2006/relationships/hyperlink" Target="https://doi.org/gdc9cj" TargetMode="External"/><Relationship Id="rId22" Type="http://schemas.openxmlformats.org/officeDocument/2006/relationships/hyperlink" Target="https://gnps.ucsd.edu/ProteoSAFe/status.jsp?task=7cc8b5a2476f4d4e90256ec0a0f94ca7" TargetMode="External"/><Relationship Id="rId27" Type="http://schemas.openxmlformats.org/officeDocument/2006/relationships/hyperlink" Target="https://github.com/Cao-lab-zcmu/exMCnebula2/blob/master/inst/extdata/evaluation.tar.gz" TargetMode="External"/><Relationship Id="rId43" Type="http://schemas.openxmlformats.org/officeDocument/2006/relationships/image" Target="media/image16.png"/><Relationship Id="rId48" Type="http://schemas.openxmlformats.org/officeDocument/2006/relationships/image" Target="media/image20.png"/><Relationship Id="rId64" Type="http://schemas.openxmlformats.org/officeDocument/2006/relationships/hyperlink" Target="https://doi.org/10.1038/s41587-019-0375-9" TargetMode="External"/><Relationship Id="rId69" Type="http://schemas.openxmlformats.org/officeDocument/2006/relationships/hyperlink" Target="https://doi.org/10.1038/nmeth.2551" TargetMode="External"/><Relationship Id="rId113" Type="http://schemas.openxmlformats.org/officeDocument/2006/relationships/hyperlink" Target="https://bio.informatik.uni-jena.de/software/sirius" TargetMode="External"/><Relationship Id="rId118" Type="http://schemas.openxmlformats.org/officeDocument/2006/relationships/hyperlink" Target="https://ccms-ucsd.github.io/GNPSDocumentation/featurebasedmolecularnetworking-with-mzmine2" TargetMode="External"/><Relationship Id="rId134" Type="http://schemas.openxmlformats.org/officeDocument/2006/relationships/hyperlink" Target="https://doi.org/10.1186/1471-2105-11-148" TargetMode="External"/><Relationship Id="rId139" Type="http://schemas.openxmlformats.org/officeDocument/2006/relationships/hyperlink" Target="https://doi.org/10.1073/pnas.1509788112" TargetMode="External"/><Relationship Id="rId80" Type="http://schemas.openxmlformats.org/officeDocument/2006/relationships/hyperlink" Target="https://doi.org/10.1038/s41589-020-00677-3" TargetMode="External"/><Relationship Id="rId85" Type="http://schemas.openxmlformats.org/officeDocument/2006/relationships/hyperlink" Target="https://doi.org/10.1038/s41587-020-0740-8" TargetMode="External"/><Relationship Id="rId150" Type="http://schemas.openxmlformats.org/officeDocument/2006/relationships/hyperlink" Target="https://doi.org/10.1007/978-1-0716-0239-3_11" TargetMode="External"/><Relationship Id="rId155" Type="http://schemas.openxmlformats.org/officeDocument/2006/relationships/hyperlink" Target="https://doi.org/10.1016/j.csbj.2018.02.005" TargetMode="External"/><Relationship Id="rId12" Type="http://schemas.openxmlformats.org/officeDocument/2006/relationships/hyperlink" Target="https://github.com/Cao-lab-zcmu/MCnebula" TargetMode="External"/><Relationship Id="rId17" Type="http://schemas.openxmlformats.org/officeDocument/2006/relationships/hyperlink" Target="https://github.com/Cao-lab-zcmu/MCnebula2" TargetMode="External"/><Relationship Id="rId33" Type="http://schemas.openxmlformats.org/officeDocument/2006/relationships/hyperlink" Target="https://github.com/Cao-lab-zcmu/exMCnebula2/tree/master/inst/extdata/scripts_evaluation/evaluation_workflow" TargetMode="External"/><Relationship Id="rId38" Type="http://schemas.openxmlformats.org/officeDocument/2006/relationships/image" Target="media/image11.png"/><Relationship Id="rId59" Type="http://schemas.openxmlformats.org/officeDocument/2006/relationships/hyperlink" Target="https://doi.org/bxbwnj" TargetMode="External"/><Relationship Id="rId103" Type="http://schemas.openxmlformats.org/officeDocument/2006/relationships/hyperlink" Target="https://doi.org/10.1016/j.jcrc.2014.05.003" TargetMode="External"/><Relationship Id="rId108" Type="http://schemas.openxmlformats.org/officeDocument/2006/relationships/hyperlink" Target="https://doi.org/gnmwxx" TargetMode="External"/><Relationship Id="rId124" Type="http://schemas.openxmlformats.org/officeDocument/2006/relationships/hyperlink" Target="https://doi.org/f82r32" TargetMode="External"/><Relationship Id="rId129" Type="http://schemas.openxmlformats.org/officeDocument/2006/relationships/hyperlink" Target="https://doi.org/10.1038/nbt.3597" TargetMode="External"/><Relationship Id="rId54" Type="http://schemas.openxmlformats.org/officeDocument/2006/relationships/hyperlink" Target="https://doi.org/10.1016/B978-0-12-409547-2.14645-1" TargetMode="External"/><Relationship Id="rId70" Type="http://schemas.openxmlformats.org/officeDocument/2006/relationships/hyperlink" Target="https://doi.org/10.1093/bioinformatics/bts437" TargetMode="External"/><Relationship Id="rId75" Type="http://schemas.openxmlformats.org/officeDocument/2006/relationships/hyperlink" Target="https://doi.org/10.1186/s13321-016-0174-y" TargetMode="External"/><Relationship Id="rId91" Type="http://schemas.openxmlformats.org/officeDocument/2006/relationships/hyperlink" Target="https://doi.org/10.1038/s41587-021-01045-9" TargetMode="External"/><Relationship Id="rId96" Type="http://schemas.openxmlformats.org/officeDocument/2006/relationships/hyperlink" Target="https://doi.org/10.1039/D2AN01185A" TargetMode="External"/><Relationship Id="rId140" Type="http://schemas.openxmlformats.org/officeDocument/2006/relationships/hyperlink" Target="https://doi.org/10.1038/s41467-019-09550-x" TargetMode="External"/><Relationship Id="rId145" Type="http://schemas.openxmlformats.org/officeDocument/2006/relationships/hyperlink" Target="https://doi.org/gntcfj" TargetMode="External"/><Relationship Id="rId161" Type="http://schemas.openxmlformats.org/officeDocument/2006/relationships/hyperlink" Target="https://doi.org/10.1101/654459"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gnps.ucsd.edu/ProteoSAFe/status.jsp?task=62b25cf2dcf041d3a8b5593fdbf5ac5e" TargetMode="External"/><Relationship Id="rId28" Type="http://schemas.openxmlformats.org/officeDocument/2006/relationships/image" Target="media/image4.png"/><Relationship Id="rId36" Type="http://schemas.openxmlformats.org/officeDocument/2006/relationships/image" Target="media/image9.png"/><Relationship Id="rId49" Type="http://schemas.openxmlformats.org/officeDocument/2006/relationships/hyperlink" Target="https://github.com/Cao-lab-zcmu/exMCnebula2/tree/master/inst/extdata/scripts_evaluation/eucommia_workflow" TargetMode="External"/><Relationship Id="rId57" Type="http://schemas.openxmlformats.org/officeDocument/2006/relationships/hyperlink" Target="https://doi.org/f82r32" TargetMode="External"/><Relationship Id="rId106" Type="http://schemas.openxmlformats.org/officeDocument/2006/relationships/hyperlink" Target="https://doi.org/10.1038/s41574-018-0037-x" TargetMode="External"/><Relationship Id="rId114" Type="http://schemas.openxmlformats.org/officeDocument/2006/relationships/hyperlink" Target="https://www.metaboanalyst.ca" TargetMode="External"/><Relationship Id="rId119" Type="http://schemas.openxmlformats.org/officeDocument/2006/relationships/hyperlink" Target="https://doi.org/10.1016/j.chroma.2022.463086" TargetMode="External"/><Relationship Id="rId127" Type="http://schemas.openxmlformats.org/officeDocument/2006/relationships/hyperlink" Target="https://doi.org/10.1073/pnas.1203689109" TargetMode="External"/><Relationship Id="rId10" Type="http://schemas.openxmlformats.org/officeDocument/2006/relationships/hyperlink" Target="http://prime.psc.riken.jp/compms/msdial/main.html#MSP%3E" TargetMode="External"/><Relationship Id="rId31" Type="http://schemas.openxmlformats.org/officeDocument/2006/relationships/image" Target="media/image7.png"/><Relationship Id="rId44" Type="http://schemas.openxmlformats.org/officeDocument/2006/relationships/hyperlink" Target="https://github.com/Cao-lab-zcmu/exMCnebula2/tree/master/inst/extdata/scripts_evaluation/eucommia_workflow" TargetMode="External"/><Relationship Id="rId52" Type="http://schemas.openxmlformats.org/officeDocument/2006/relationships/hyperlink" Target="https://doi.org/10.1038/s41587-020-0531-2" TargetMode="External"/><Relationship Id="rId60" Type="http://schemas.openxmlformats.org/officeDocument/2006/relationships/hyperlink" Target="https://doi.org/gbrjtm" TargetMode="External"/><Relationship Id="rId65" Type="http://schemas.openxmlformats.org/officeDocument/2006/relationships/hyperlink" Target="https://doi.org/10.1186/1471-2105-11-148" TargetMode="External"/><Relationship Id="rId73" Type="http://schemas.openxmlformats.org/officeDocument/2006/relationships/hyperlink" Target="https://doi.org/10.1038/s41592-019-0344-8" TargetMode="External"/><Relationship Id="rId78" Type="http://schemas.openxmlformats.org/officeDocument/2006/relationships/hyperlink" Target="https://doi.org/10.1016/j.foodchem.2019.05.099" TargetMode="External"/><Relationship Id="rId81" Type="http://schemas.openxmlformats.org/officeDocument/2006/relationships/hyperlink" Target="https://doi.org/10.1038/nrd.2016.32" TargetMode="External"/><Relationship Id="rId86" Type="http://schemas.openxmlformats.org/officeDocument/2006/relationships/hyperlink" Target="https://doi.org/gfvk74" TargetMode="External"/><Relationship Id="rId94" Type="http://schemas.openxmlformats.org/officeDocument/2006/relationships/hyperlink" Target="https://doi.org/10.12688/f1000research.27893.1" TargetMode="External"/><Relationship Id="rId99" Type="http://schemas.openxmlformats.org/officeDocument/2006/relationships/hyperlink" Target="https://doi.org/10.1016/j.chroma.2021.462307" TargetMode="External"/><Relationship Id="rId101" Type="http://schemas.openxmlformats.org/officeDocument/2006/relationships/hyperlink" Target="https://doi.org/10.1038/s41419-018-0313-7" TargetMode="External"/><Relationship Id="rId122" Type="http://schemas.openxmlformats.org/officeDocument/2006/relationships/hyperlink" Target="https://doi.org/10.1021/acs.analchem.5b01521" TargetMode="External"/><Relationship Id="rId130" Type="http://schemas.openxmlformats.org/officeDocument/2006/relationships/hyperlink" Target="https://doi.org/10.1007/s11306-017-1258-z" TargetMode="External"/><Relationship Id="rId135" Type="http://schemas.openxmlformats.org/officeDocument/2006/relationships/hyperlink" Target="https://doi.org/10.1016/j.cbpa.2016.12.010" TargetMode="External"/><Relationship Id="rId143" Type="http://schemas.openxmlformats.org/officeDocument/2006/relationships/hyperlink" Target="https://doi.org/10.1093/bioinformatics/btn603" TargetMode="External"/><Relationship Id="rId148" Type="http://schemas.openxmlformats.org/officeDocument/2006/relationships/hyperlink" Target="https://doi.org/10.1038/s41467-017-01318-5" TargetMode="External"/><Relationship Id="rId151" Type="http://schemas.openxmlformats.org/officeDocument/2006/relationships/hyperlink" Target="https://doi.org/10.1038/s42256-020-00234-6" TargetMode="External"/><Relationship Id="rId156" Type="http://schemas.openxmlformats.org/officeDocument/2006/relationships/hyperlink" Target="https://doi.org/10.1093/bib/bbab297"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s://github.com/Cao-lab-zcmu/MCnebula2/blob/document/reference.pdf" TargetMode="External"/><Relationship Id="rId18" Type="http://schemas.openxmlformats.org/officeDocument/2006/relationships/hyperlink" Target="http://prime.psc.riken.jp/compms/msdial/main.html#MSP" TargetMode="External"/><Relationship Id="rId39" Type="http://schemas.openxmlformats.org/officeDocument/2006/relationships/image" Target="media/image12.png"/><Relationship Id="rId109" Type="http://schemas.openxmlformats.org/officeDocument/2006/relationships/hyperlink" Target="https://doi.org/10.1186/s13020-021-00482-7" TargetMode="External"/><Relationship Id="rId34" Type="http://schemas.openxmlformats.org/officeDocument/2006/relationships/hyperlink" Target="https://github.com/Cao-lab-zcmu/exMCnebula2" TargetMode="External"/><Relationship Id="rId50" Type="http://schemas.openxmlformats.org/officeDocument/2006/relationships/hyperlink" Target="https://github.com/Cao-lab-zcmu/MCnebula2" TargetMode="External"/><Relationship Id="rId55" Type="http://schemas.openxmlformats.org/officeDocument/2006/relationships/hyperlink" Target="https://doi.org/10.1038/nbt.3597" TargetMode="External"/><Relationship Id="rId76" Type="http://schemas.openxmlformats.org/officeDocument/2006/relationships/hyperlink" Target="https://doi.org/10.1021/acs.analchem.8b04698" TargetMode="External"/><Relationship Id="rId97" Type="http://schemas.openxmlformats.org/officeDocument/2006/relationships/hyperlink" Target="https://doi.org/10.3390/metabo10050186" TargetMode="External"/><Relationship Id="rId104" Type="http://schemas.openxmlformats.org/officeDocument/2006/relationships/hyperlink" Target="https://doi.org/10.1194/jlr.M200401-JLR200" TargetMode="External"/><Relationship Id="rId120" Type="http://schemas.openxmlformats.org/officeDocument/2006/relationships/hyperlink" Target="https://doi.org/gbrjtm" TargetMode="External"/><Relationship Id="rId125" Type="http://schemas.openxmlformats.org/officeDocument/2006/relationships/hyperlink" Target="https://doi.org/10.1038/s41587-020-0531-2" TargetMode="External"/><Relationship Id="rId141" Type="http://schemas.openxmlformats.org/officeDocument/2006/relationships/hyperlink" Target="https://doi.org/10.1145/1066677.1066715" TargetMode="External"/><Relationship Id="rId146" Type="http://schemas.openxmlformats.org/officeDocument/2006/relationships/hyperlink" Target="https://doi.org/10.1007/978-3-642-40453-5_5" TargetMode="External"/><Relationship Id="rId7" Type="http://schemas.openxmlformats.org/officeDocument/2006/relationships/endnotes" Target="endnotes.xml"/><Relationship Id="rId71" Type="http://schemas.openxmlformats.org/officeDocument/2006/relationships/hyperlink" Target="https://doi.org/10.1073/pnas.1509788112" TargetMode="External"/><Relationship Id="rId92" Type="http://schemas.openxmlformats.org/officeDocument/2006/relationships/hyperlink" Target="https://doi.org/10.1186/1758-2946-4-39" TargetMode="External"/><Relationship Id="rId162" Type="http://schemas.openxmlformats.org/officeDocument/2006/relationships/hyperlink" Target="https://doi.org/bxbwnj" TargetMode="Externa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gnps.ucsd.edu/ProteoSAFe/status.jsp?task=f6d08a335e814c5eac7c97598b26fb80"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hyperlink" Target="https://doi.org/10.1007/s11306-014-0676-4" TargetMode="External"/><Relationship Id="rId87" Type="http://schemas.openxmlformats.org/officeDocument/2006/relationships/hyperlink" Target="https://doi.org/10.1073/pnas.1203689109" TargetMode="External"/><Relationship Id="rId110" Type="http://schemas.openxmlformats.org/officeDocument/2006/relationships/hyperlink" Target="https://doi.org/10.1016/S1875-5364(14)60073-X" TargetMode="External"/><Relationship Id="rId115" Type="http://schemas.openxmlformats.org/officeDocument/2006/relationships/hyperlink" Target="https://gnps.ucsd.edu/ProteoSAFe/static/gnps-splash.jsp" TargetMode="External"/><Relationship Id="rId131" Type="http://schemas.openxmlformats.org/officeDocument/2006/relationships/hyperlink" Target="https://doi.org/10.1007/s00216-019-02351-7" TargetMode="External"/><Relationship Id="rId136" Type="http://schemas.openxmlformats.org/officeDocument/2006/relationships/hyperlink" Target="https://doi.org/10.1038/s41467-021-23986-0" TargetMode="External"/><Relationship Id="rId157" Type="http://schemas.openxmlformats.org/officeDocument/2006/relationships/hyperlink" Target="https://doi.org/10.1093/bib/bbab138" TargetMode="External"/><Relationship Id="rId61" Type="http://schemas.openxmlformats.org/officeDocument/2006/relationships/hyperlink" Target="https://doi.org/10.1038/s41596-021-00636-9" TargetMode="External"/><Relationship Id="rId82" Type="http://schemas.openxmlformats.org/officeDocument/2006/relationships/hyperlink" Target="https://doi.org/10.1038/nrrheum.2016.1" TargetMode="External"/><Relationship Id="rId152" Type="http://schemas.openxmlformats.org/officeDocument/2006/relationships/hyperlink" Target="https://doi.org/10.1038/s41587-020-0740-8" TargetMode="External"/><Relationship Id="rId19" Type="http://schemas.openxmlformats.org/officeDocument/2006/relationships/hyperlink" Target="https://gnps.ucsd.edu/ProteoSAFe/status.jsp?task=05f492249df5413ba72a1def76ca973d" TargetMode="External"/><Relationship Id="rId14" Type="http://schemas.openxmlformats.org/officeDocument/2006/relationships/image" Target="media/image2.png"/><Relationship Id="rId30" Type="http://schemas.openxmlformats.org/officeDocument/2006/relationships/image" Target="media/image6.png"/><Relationship Id="rId35" Type="http://schemas.openxmlformats.org/officeDocument/2006/relationships/hyperlink" Target="https://massive.ucsd.edu/ProteoSAFe/static/massive.jsp" TargetMode="External"/><Relationship Id="rId56" Type="http://schemas.openxmlformats.org/officeDocument/2006/relationships/hyperlink" Target="https://doi.org/ghh626" TargetMode="External"/><Relationship Id="rId77" Type="http://schemas.openxmlformats.org/officeDocument/2006/relationships/hyperlink" Target="https://doi.org/10.3390/metabo9070144" TargetMode="External"/><Relationship Id="rId100" Type="http://schemas.openxmlformats.org/officeDocument/2006/relationships/hyperlink" Target="https://doi.org/10.1016/j.prostaglandins.2016.06.001" TargetMode="External"/><Relationship Id="rId105" Type="http://schemas.openxmlformats.org/officeDocument/2006/relationships/hyperlink" Target="https://doi.org/10.1152/physrev.00049.2019" TargetMode="External"/><Relationship Id="rId126" Type="http://schemas.openxmlformats.org/officeDocument/2006/relationships/hyperlink" Target="https://doi.org/10.1021/acs.analchem.9b04811" TargetMode="External"/><Relationship Id="rId147" Type="http://schemas.openxmlformats.org/officeDocument/2006/relationships/hyperlink" Target="https://doi.org/10.1007/978-3-319-16706-0_10" TargetMode="External"/><Relationship Id="rId8" Type="http://schemas.openxmlformats.org/officeDocument/2006/relationships/image" Target="media/image1.png"/><Relationship Id="rId51" Type="http://schemas.openxmlformats.org/officeDocument/2006/relationships/hyperlink" Target="https://github.com/Cao-lab-zcmu/exMCnebula2" TargetMode="External"/><Relationship Id="rId72" Type="http://schemas.openxmlformats.org/officeDocument/2006/relationships/hyperlink" Target="https://doi.org/10.1093/bioinformatics/bty245" TargetMode="External"/><Relationship Id="rId93" Type="http://schemas.openxmlformats.org/officeDocument/2006/relationships/hyperlink" Target="https://doi.org/10.1007/0-387-29362-0_23" TargetMode="External"/><Relationship Id="rId98" Type="http://schemas.openxmlformats.org/officeDocument/2006/relationships/hyperlink" Target="https://doi.org/10.1186/s12859-018-2487-5" TargetMode="External"/><Relationship Id="rId121" Type="http://schemas.openxmlformats.org/officeDocument/2006/relationships/hyperlink" Target="https://doi.org/b58xrd" TargetMode="External"/><Relationship Id="rId142" Type="http://schemas.openxmlformats.org/officeDocument/2006/relationships/hyperlink" Target="https://doi.org/10.1007/11851561_2" TargetMode="External"/><Relationship Id="rId163" Type="http://schemas.openxmlformats.org/officeDocument/2006/relationships/fontTable" Target="fontTable.xml"/><Relationship Id="rId3" Type="http://schemas.microsoft.com/office/2007/relationships/stylesWithEffects" Target="stylesWithEffects.xml"/><Relationship Id="rId25" Type="http://schemas.openxmlformats.org/officeDocument/2006/relationships/hyperlink" Target="http://prime.psc.riken.jp/compms/msdial/main.html#MSP" TargetMode="External"/><Relationship Id="rId46" Type="http://schemas.openxmlformats.org/officeDocument/2006/relationships/image" Target="media/image18.png"/><Relationship Id="rId67" Type="http://schemas.openxmlformats.org/officeDocument/2006/relationships/hyperlink" Target="https://doi.org/10.1186/s13321-016-0115-9" TargetMode="External"/><Relationship Id="rId116" Type="http://schemas.openxmlformats.org/officeDocument/2006/relationships/hyperlink" Target="https://ccms-ucsd.github.io/GNPSDocumentation" TargetMode="External"/><Relationship Id="rId137" Type="http://schemas.openxmlformats.org/officeDocument/2006/relationships/hyperlink" Target="https://doi.org/10.1016/B978-0-12-409547-2.14645-1" TargetMode="External"/><Relationship Id="rId158" Type="http://schemas.openxmlformats.org/officeDocument/2006/relationships/hyperlink" Target="https://doi.org/10.1186/s13040-017-0142-8" TargetMode="External"/><Relationship Id="rId20" Type="http://schemas.openxmlformats.org/officeDocument/2006/relationships/hyperlink" Target="https://gnps.ucsd.edu/ProteoSAFe/status.jsp?task=9d9c7f83fa2046c2bf615a3dbe35ca62" TargetMode="External"/><Relationship Id="rId41" Type="http://schemas.openxmlformats.org/officeDocument/2006/relationships/image" Target="media/image14.png"/><Relationship Id="rId62" Type="http://schemas.openxmlformats.org/officeDocument/2006/relationships/hyperlink" Target="https://doi.org/10.1021/acs.analchem.7b02380" TargetMode="External"/><Relationship Id="rId83" Type="http://schemas.openxmlformats.org/officeDocument/2006/relationships/hyperlink" Target="https://doi.org/10.1093/bib/bbx124" TargetMode="External"/><Relationship Id="rId88" Type="http://schemas.openxmlformats.org/officeDocument/2006/relationships/hyperlink" Target="https://doi.org/10.1093/bioinformatics/btn603" TargetMode="External"/><Relationship Id="rId111" Type="http://schemas.openxmlformats.org/officeDocument/2006/relationships/hyperlink" Target="https://doi.org/10.1016/j.jep.2015.04.007" TargetMode="External"/><Relationship Id="rId132" Type="http://schemas.openxmlformats.org/officeDocument/2006/relationships/hyperlink" Target="https://doi.org/10.1371/journal.pcbi.1006089" TargetMode="External"/><Relationship Id="rId153" Type="http://schemas.openxmlformats.org/officeDocument/2006/relationships/hyperlink" Target="https://doi.org/10.1038/s41587-021-01045-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黑体"/>
        <a:cs typeface="Arial"/>
      </a:majorFont>
      <a:minorFont>
        <a:latin typeface="Cambria"/>
        <a:ea typeface="宋体"/>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117</Pages>
  <Words>19687</Words>
  <Characters>112222</Characters>
  <Application>Microsoft Office Word</Application>
  <DocSecurity>0</DocSecurity>
  <Lines>935</Lines>
  <Paragraphs>263</Paragraphs>
  <ScaleCrop>false</ScaleCrop>
  <Company>HP</Company>
  <LinksUpToDate>false</LinksUpToDate>
  <CharactersWithSpaces>131646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echo</dc:creator>
  <cp:lastModifiedBy>dell</cp:lastModifiedBy>
  <cp:revision>2</cp:revision>
  <dcterms:created xsi:type="dcterms:W3CDTF">2023-03-19T17:49:00Z</dcterms:created>
  <dcterms:modified xsi:type="dcterms:W3CDTF">2023-03-20T01:31:00Z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bookdown">
    <vt:lpwstr/>
  </property>
  <property fmtid="{D5CDD505-2E9C-101B-9397-08002B2CF9AE}" pid="4" name="csl">
    <vt:lpwstr>../gbt7714_1987.csl</vt:lpwstr>
  </property>
  <property fmtid="{D5CDD505-2E9C-101B-9397-08002B2CF9AE}" pid="5" name="output">
    <vt:lpwstr/>
  </property>
  <property fmtid="{D5CDD505-2E9C-101B-9397-08002B2CF9AE}" pid="6" name="reference-section-title">
    <vt:lpwstr/>
  </property>
  <property fmtid="{D5CDD505-2E9C-101B-9397-08002B2CF9AE}" pid="7" name="KSOProductBuildVer">
    <vt:lpwstr>1033-11.1.0.11691</vt:lpwstr>
  </property>
</Properties>
</file>